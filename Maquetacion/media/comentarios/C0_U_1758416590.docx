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custom-properties+xml" PartName="/docProps/custom.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before="0" w:line="276" w:lineRule="auto"/>
        <w:ind w:firstLine="0"/>
        <w:jc w:val="left"/>
        <w:rPr/>
      </w:pPr>
      <w:r w:rsidDel="00000000" w:rsidR="00000000" w:rsidRPr="00000000">
        <w:rPr>
          <w:rtl w:val="0"/>
        </w:rPr>
      </w:r>
    </w:p>
    <w:tbl>
      <w:tblPr>
        <w:tblStyle w:val="Table1"/>
        <w:tblW w:w="8210.0" w:type="dxa"/>
        <w:jc w:val="center"/>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A0"/>
      </w:tblPr>
      <w:tblGrid>
        <w:gridCol w:w="8210"/>
        <w:tblGridChange w:id="0">
          <w:tblGrid>
            <w:gridCol w:w="8210"/>
          </w:tblGrid>
        </w:tblGridChange>
      </w:tblGrid>
      <w:tr>
        <w:trPr>
          <w:cantSplit w:val="0"/>
          <w:trHeight w:val="2045.859375" w:hRule="atLeast"/>
          <w:tblHeader w:val="0"/>
        </w:trPr>
        <w:tc>
          <w:tcPr/>
          <w:p w:rsidR="00000000" w:rsidDel="00000000" w:rsidP="00000000" w:rsidRDefault="00000000" w:rsidRPr="00000000" w14:paraId="00000002">
            <w:pPr>
              <w:spacing w:before="0" w:line="360" w:lineRule="auto"/>
              <w:ind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3">
            <w:pPr>
              <w:spacing w:before="0" w:line="360" w:lineRule="auto"/>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Plataforma Web Escolar </w:t>
            </w:r>
          </w:p>
          <w:p w:rsidR="00000000" w:rsidDel="00000000" w:rsidP="00000000" w:rsidRDefault="00000000" w:rsidRPr="00000000" w14:paraId="00000004">
            <w:pPr>
              <w:spacing w:before="0" w:line="360" w:lineRule="auto"/>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0"/>
                <w:sz w:val="24"/>
                <w:szCs w:val="24"/>
                <w:rtl w:val="0"/>
              </w:rPr>
              <w:t xml:space="preserve">“FMS Digital”    </w:t>
            </w:r>
            <w:r w:rsidDel="00000000" w:rsidR="00000000" w:rsidRPr="00000000">
              <w:rPr>
                <w:rFonts w:ascii="Times New Roman" w:cs="Times New Roman" w:eastAsia="Times New Roman" w:hAnsi="Times New Roman"/>
                <w:sz w:val="24"/>
                <w:szCs w:val="24"/>
                <w:rtl w:val="0"/>
              </w:rPr>
              <w:t xml:space="preserve">CPCPP-PF02-2025</w:t>
            </w:r>
          </w:p>
          <w:p w:rsidR="00000000" w:rsidDel="00000000" w:rsidP="00000000" w:rsidRDefault="00000000" w:rsidRPr="00000000" w14:paraId="00000005">
            <w:pPr>
              <w:spacing w:before="0" w:line="360" w:lineRule="auto"/>
              <w:ind w:firstLine="0"/>
              <w:jc w:val="center"/>
              <w:rPr>
                <w:rFonts w:ascii="Times New Roman" w:cs="Times New Roman" w:eastAsia="Times New Roman" w:hAnsi="Times New Roman"/>
                <w:sz w:val="24"/>
                <w:szCs w:val="24"/>
              </w:rPr>
            </w:pPr>
            <w:r w:rsidDel="00000000" w:rsidR="00000000" w:rsidRPr="00000000">
              <w:rPr>
                <w:rtl w:val="0"/>
              </w:rPr>
            </w:r>
          </w:p>
        </w:tc>
      </w:tr>
      <w:tr>
        <w:trPr>
          <w:cantSplit w:val="0"/>
          <w:trHeight w:val="9941.19140625" w:hRule="atLeast"/>
          <w:tblHeader w:val="0"/>
        </w:trPr>
        <w:tc>
          <w:tcPr/>
          <w:p w:rsidR="00000000" w:rsidDel="00000000" w:rsidP="00000000" w:rsidRDefault="00000000" w:rsidRPr="00000000" w14:paraId="00000006">
            <w:pPr>
              <w:spacing w:before="0" w:line="360" w:lineRule="auto"/>
              <w:ind w:firstLine="0"/>
              <w:jc w:val="left"/>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1151100</wp:posOffset>
                  </wp:positionH>
                  <wp:positionV relativeFrom="paragraph">
                    <wp:posOffset>142875</wp:posOffset>
                  </wp:positionV>
                  <wp:extent cx="2781300" cy="2781300"/>
                  <wp:effectExtent b="0" l="0" r="0" t="0"/>
                  <wp:wrapNone/>
                  <wp:docPr id="17" name="image6.png"/>
                  <a:graphic>
                    <a:graphicData uri="http://schemas.openxmlformats.org/drawingml/2006/picture">
                      <pic:pic>
                        <pic:nvPicPr>
                          <pic:cNvPr id="0" name="image6.png"/>
                          <pic:cNvPicPr preferRelativeResize="0"/>
                        </pic:nvPicPr>
                        <pic:blipFill>
                          <a:blip r:embed="rId6"/>
                          <a:srcRect b="0" l="0" r="0" t="0"/>
                          <a:stretch>
                            <a:fillRect/>
                          </a:stretch>
                        </pic:blipFill>
                        <pic:spPr>
                          <a:xfrm>
                            <a:off x="0" y="0"/>
                            <a:ext cx="2781300" cy="2781300"/>
                          </a:xfrm>
                          <a:prstGeom prst="rect"/>
                          <a:ln/>
                        </pic:spPr>
                      </pic:pic>
                    </a:graphicData>
                  </a:graphic>
                </wp:anchor>
              </w:drawing>
            </w:r>
          </w:p>
          <w:p w:rsidR="00000000" w:rsidDel="00000000" w:rsidP="00000000" w:rsidRDefault="00000000" w:rsidRPr="00000000" w14:paraId="00000007">
            <w:pPr>
              <w:spacing w:before="0" w:line="360" w:lineRule="auto"/>
              <w:ind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8">
            <w:pPr>
              <w:spacing w:before="0" w:line="360" w:lineRule="auto"/>
              <w:ind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9">
            <w:pPr>
              <w:spacing w:before="0" w:line="360" w:lineRule="auto"/>
              <w:ind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A">
            <w:pPr>
              <w:spacing w:before="0" w:line="360" w:lineRule="auto"/>
              <w:ind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B">
            <w:pPr>
              <w:spacing w:before="0" w:line="360" w:lineRule="auto"/>
              <w:ind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C">
            <w:pPr>
              <w:spacing w:before="0" w:line="360" w:lineRule="auto"/>
              <w:ind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D">
            <w:pPr>
              <w:spacing w:before="0" w:line="360" w:lineRule="auto"/>
              <w:ind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E">
            <w:pPr>
              <w:spacing w:before="0" w:line="360" w:lineRule="auto"/>
              <w:ind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F">
            <w:pPr>
              <w:spacing w:before="0" w:line="360" w:lineRule="auto"/>
              <w:ind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0">
            <w:pPr>
              <w:spacing w:before="0" w:line="360" w:lineRule="auto"/>
              <w:ind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1">
            <w:pPr>
              <w:spacing w:before="0" w:line="360" w:lineRule="auto"/>
              <w:ind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2">
            <w:pPr>
              <w:spacing w:before="0" w:line="360" w:lineRule="auto"/>
              <w:ind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3">
            <w:pPr>
              <w:spacing w:before="0" w:line="360" w:lineRule="auto"/>
              <w:ind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CONSULTOR CPP: </w:t>
            </w:r>
            <w:r w:rsidDel="00000000" w:rsidR="00000000" w:rsidRPr="00000000">
              <w:rPr>
                <w:rFonts w:ascii="Times New Roman" w:cs="Times New Roman" w:eastAsia="Times New Roman" w:hAnsi="Times New Roman"/>
                <w:b w:val="0"/>
                <w:sz w:val="24"/>
                <w:szCs w:val="24"/>
                <w:rtl w:val="0"/>
              </w:rPr>
              <w:t xml:space="preserve">Ing. Brandon G.Quiroga.G.</w:t>
            </w:r>
            <w:r w:rsidDel="00000000" w:rsidR="00000000" w:rsidRPr="00000000">
              <w:rPr>
                <w:rtl w:val="0"/>
              </w:rPr>
            </w:r>
          </w:p>
          <w:p w:rsidR="00000000" w:rsidDel="00000000" w:rsidP="00000000" w:rsidRDefault="00000000" w:rsidRPr="00000000" w14:paraId="00000014">
            <w:pPr>
              <w:spacing w:before="0" w:line="360" w:lineRule="auto"/>
              <w:ind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0"/>
                <w:sz w:val="24"/>
                <w:szCs w:val="24"/>
                <w:rtl w:val="0"/>
              </w:rPr>
              <w:t xml:space="preserve">                                    Ing. Dania R. Lima C.</w:t>
            </w:r>
            <w:r w:rsidDel="00000000" w:rsidR="00000000" w:rsidRPr="00000000">
              <w:rPr>
                <w:rtl w:val="0"/>
              </w:rPr>
            </w:r>
          </w:p>
          <w:p w:rsidR="00000000" w:rsidDel="00000000" w:rsidP="00000000" w:rsidRDefault="00000000" w:rsidRPr="00000000" w14:paraId="00000015">
            <w:pPr>
              <w:spacing w:before="0" w:line="360" w:lineRule="auto"/>
              <w:ind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RAZÓN SOCIAL DEL PROPONENTE: FSM Digital</w:t>
            </w:r>
          </w:p>
          <w:p w:rsidR="00000000" w:rsidDel="00000000" w:rsidP="00000000" w:rsidRDefault="00000000" w:rsidRPr="00000000" w14:paraId="00000016">
            <w:pPr>
              <w:spacing w:before="0" w:line="360" w:lineRule="auto"/>
              <w:ind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E-MAIL DEL PROPONENTE: </w:t>
            </w:r>
            <w:r w:rsidDel="00000000" w:rsidR="00000000" w:rsidRPr="00000000">
              <w:rPr>
                <w:rFonts w:ascii="Times New Roman" w:cs="Times New Roman" w:eastAsia="Times New Roman" w:hAnsi="Times New Roman"/>
                <w:b w:val="0"/>
                <w:sz w:val="24"/>
                <w:szCs w:val="24"/>
                <w:rtl w:val="0"/>
              </w:rPr>
              <w:t xml:space="preserve">FMSdigital25@gmail.com</w:t>
            </w:r>
            <w:r w:rsidDel="00000000" w:rsidR="00000000" w:rsidRPr="00000000">
              <w:rPr>
                <w:rtl w:val="0"/>
              </w:rPr>
            </w:r>
          </w:p>
          <w:p w:rsidR="00000000" w:rsidDel="00000000" w:rsidP="00000000" w:rsidRDefault="00000000" w:rsidRPr="00000000" w14:paraId="00000017">
            <w:pPr>
              <w:spacing w:before="0" w:line="360" w:lineRule="auto"/>
              <w:ind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REPRESENTANTE LEGAL DE LA EMPRESA: </w:t>
            </w:r>
            <w:r w:rsidDel="00000000" w:rsidR="00000000" w:rsidRPr="00000000">
              <w:rPr>
                <w:rFonts w:ascii="Times New Roman" w:cs="Times New Roman" w:eastAsia="Times New Roman" w:hAnsi="Times New Roman"/>
                <w:b w:val="0"/>
                <w:sz w:val="24"/>
                <w:szCs w:val="24"/>
                <w:rtl w:val="0"/>
              </w:rPr>
              <w:t xml:space="preserve">Jose Fabian Zambrana Urquizu</w:t>
            </w:r>
            <w:r w:rsidDel="00000000" w:rsidR="00000000" w:rsidRPr="00000000">
              <w:rPr>
                <w:rtl w:val="0"/>
              </w:rPr>
            </w:r>
          </w:p>
          <w:p w:rsidR="00000000" w:rsidDel="00000000" w:rsidP="00000000" w:rsidRDefault="00000000" w:rsidRPr="00000000" w14:paraId="00000018">
            <w:pPr>
              <w:spacing w:before="0" w:line="360" w:lineRule="auto"/>
              <w:ind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TELÉFONO: 79734642</w:t>
            </w:r>
          </w:p>
          <w:p w:rsidR="00000000" w:rsidDel="00000000" w:rsidP="00000000" w:rsidRDefault="00000000" w:rsidRPr="00000000" w14:paraId="00000019">
            <w:pPr>
              <w:spacing w:before="0" w:line="360" w:lineRule="auto"/>
              <w:ind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A">
            <w:pPr>
              <w:spacing w:before="0" w:line="360" w:lineRule="auto"/>
              <w:ind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B">
            <w:pPr>
              <w:spacing w:before="0" w:line="360" w:lineRule="auto"/>
              <w:ind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C">
            <w:pPr>
              <w:spacing w:before="0" w:line="360" w:lineRule="auto"/>
              <w:ind w:firstLine="0"/>
              <w:jc w:val="left"/>
              <w:rPr>
                <w:rFonts w:ascii="Times New Roman" w:cs="Times New Roman" w:eastAsia="Times New Roman" w:hAnsi="Times New Roman"/>
                <w:sz w:val="24"/>
                <w:szCs w:val="24"/>
              </w:rPr>
            </w:pPr>
            <w:r w:rsidDel="00000000" w:rsidR="00000000" w:rsidRPr="00000000">
              <w:rPr>
                <w:rtl w:val="0"/>
              </w:rPr>
            </w:r>
          </w:p>
        </w:tc>
      </w:tr>
      <w:tr>
        <w:trPr>
          <w:cantSplit w:val="0"/>
          <w:trHeight w:val="128.96484375" w:hRule="atLeast"/>
          <w:tblHeader w:val="0"/>
        </w:trPr>
        <w:tc>
          <w:tcPr/>
          <w:p w:rsidR="00000000" w:rsidDel="00000000" w:rsidP="00000000" w:rsidRDefault="00000000" w:rsidRPr="00000000" w14:paraId="0000001D">
            <w:pPr>
              <w:spacing w:before="0" w:line="360" w:lineRule="auto"/>
              <w:ind w:firstLine="0"/>
              <w:jc w:val="left"/>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01E">
      <w:pPr>
        <w:spacing w:line="240" w:lineRule="auto"/>
        <w:ind w:left="0" w:right="0" w:firstLine="0"/>
        <w:jc w:val="center"/>
        <w:rPr>
          <w:b w:val="1"/>
        </w:rPr>
      </w:pPr>
      <w:r w:rsidDel="00000000" w:rsidR="00000000" w:rsidRPr="00000000">
        <w:rPr>
          <w:rtl w:val="0"/>
        </w:rPr>
      </w:r>
    </w:p>
    <w:p w:rsidR="00000000" w:rsidDel="00000000" w:rsidP="00000000" w:rsidRDefault="00000000" w:rsidRPr="00000000" w14:paraId="0000001F">
      <w:pPr>
        <w:spacing w:line="240" w:lineRule="auto"/>
        <w:ind w:left="0" w:right="0" w:firstLine="0"/>
        <w:jc w:val="center"/>
        <w:rPr>
          <w:b w:val="1"/>
        </w:rPr>
      </w:pPr>
      <w:r w:rsidDel="00000000" w:rsidR="00000000" w:rsidRPr="00000000">
        <w:rPr>
          <w:rtl w:val="0"/>
        </w:rPr>
      </w:r>
    </w:p>
    <w:p w:rsidR="00000000" w:rsidDel="00000000" w:rsidP="00000000" w:rsidRDefault="00000000" w:rsidRPr="00000000" w14:paraId="00000020">
      <w:pPr>
        <w:ind w:left="0" w:firstLine="0"/>
        <w:jc w:val="left"/>
        <w:rPr>
          <w:rFonts w:ascii="Arial" w:cs="Arial" w:eastAsia="Arial" w:hAnsi="Arial"/>
        </w:rPr>
      </w:pPr>
      <w:r w:rsidDel="00000000" w:rsidR="00000000" w:rsidRPr="00000000">
        <w:br w:type="page"/>
      </w:r>
      <w:r w:rsidDel="00000000" w:rsidR="00000000" w:rsidRPr="00000000">
        <w:rPr>
          <w:rtl w:val="0"/>
        </w:rPr>
      </w:r>
    </w:p>
    <w:p w:rsidR="00000000" w:rsidDel="00000000" w:rsidP="00000000" w:rsidRDefault="00000000" w:rsidRPr="00000000" w14:paraId="00000021">
      <w:pPr>
        <w:jc w:val="center"/>
        <w:rPr>
          <w:rFonts w:ascii="Arial" w:cs="Arial" w:eastAsia="Arial" w:hAnsi="Arial"/>
          <w:b w:val="1"/>
        </w:rPr>
      </w:pPr>
      <w:r w:rsidDel="00000000" w:rsidR="00000000" w:rsidRPr="00000000">
        <w:rPr>
          <w:rFonts w:ascii="Arial" w:cs="Arial" w:eastAsia="Arial" w:hAnsi="Arial"/>
          <w:b w:val="1"/>
          <w:rtl w:val="0"/>
        </w:rPr>
        <w:t xml:space="preserve">Índice</w:t>
      </w:r>
    </w:p>
    <w:sdt>
      <w:sdtPr>
        <w:id w:val="1022752428"/>
        <w:docPartObj>
          <w:docPartGallery w:val="Table of Contents"/>
          <w:docPartUnique w:val="1"/>
        </w:docPartObj>
      </w:sdtPr>
      <w:sdtContent>
        <w:p w:rsidR="00000000" w:rsidDel="00000000" w:rsidP="00000000" w:rsidRDefault="00000000" w:rsidRPr="00000000" w14:paraId="00000022">
          <w:pPr>
            <w:widowControl w:val="0"/>
            <w:tabs>
              <w:tab w:val="right" w:leader="dot" w:pos="12000"/>
            </w:tabs>
            <w:spacing w:before="60" w:line="240" w:lineRule="auto"/>
            <w:ind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dml9krxr3th1">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RESUMEN</w:t>
              <w:tab/>
              <w:t xml:space="preserve">1</w:t>
            </w:r>
          </w:hyperlink>
          <w:r w:rsidDel="00000000" w:rsidR="00000000" w:rsidRPr="00000000">
            <w:rPr>
              <w:rtl w:val="0"/>
            </w:rPr>
          </w:r>
        </w:p>
        <w:p w:rsidR="00000000" w:rsidDel="00000000" w:rsidP="00000000" w:rsidRDefault="00000000" w:rsidRPr="00000000" w14:paraId="00000023">
          <w:pPr>
            <w:widowControl w:val="0"/>
            <w:tabs>
              <w:tab w:val="right" w:leader="dot" w:pos="12000"/>
            </w:tabs>
            <w:spacing w:before="60" w:line="240" w:lineRule="auto"/>
            <w:ind w:firstLine="0"/>
            <w:jc w:val="left"/>
            <w:rPr>
              <w:rFonts w:ascii="Arial" w:cs="Arial" w:eastAsia="Arial" w:hAnsi="Arial"/>
              <w:b w:val="1"/>
              <w:i w:val="0"/>
              <w:smallCaps w:val="0"/>
              <w:strike w:val="0"/>
              <w:color w:val="000000"/>
              <w:sz w:val="22"/>
              <w:szCs w:val="22"/>
              <w:u w:val="none"/>
              <w:shd w:fill="auto" w:val="clear"/>
              <w:vertAlign w:val="baseline"/>
            </w:rPr>
          </w:pPr>
          <w:hyperlink w:anchor="_gjdgxs">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INTRODUCCIÓN</w:t>
              <w:tab/>
              <w:t xml:space="preserve">2</w:t>
            </w:r>
          </w:hyperlink>
          <w:r w:rsidDel="00000000" w:rsidR="00000000" w:rsidRPr="00000000">
            <w:rPr>
              <w:rtl w:val="0"/>
            </w:rPr>
          </w:r>
        </w:p>
        <w:p w:rsidR="00000000" w:rsidDel="00000000" w:rsidP="00000000" w:rsidRDefault="00000000" w:rsidRPr="00000000" w14:paraId="00000024">
          <w:pPr>
            <w:widowControl w:val="0"/>
            <w:tabs>
              <w:tab w:val="right" w:leader="dot" w:pos="12000"/>
            </w:tabs>
            <w:spacing w:before="60" w:line="240" w:lineRule="auto"/>
            <w:ind w:firstLine="0"/>
            <w:jc w:val="left"/>
            <w:rPr>
              <w:rFonts w:ascii="Arial" w:cs="Arial" w:eastAsia="Arial" w:hAnsi="Arial"/>
              <w:b w:val="1"/>
              <w:i w:val="0"/>
              <w:smallCaps w:val="0"/>
              <w:strike w:val="0"/>
              <w:color w:val="000000"/>
              <w:sz w:val="22"/>
              <w:szCs w:val="22"/>
              <w:u w:val="none"/>
              <w:shd w:fill="auto" w:val="clear"/>
              <w:vertAlign w:val="baseline"/>
            </w:rPr>
          </w:pPr>
          <w:hyperlink w:anchor="_30j0zll">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CAPÍTULO I - LINEAMIENTOS METODOLÓGICOS</w:t>
              <w:tab/>
              <w:t xml:space="preserve">3</w:t>
            </w:r>
          </w:hyperlink>
          <w:r w:rsidDel="00000000" w:rsidR="00000000" w:rsidRPr="00000000">
            <w:rPr>
              <w:rtl w:val="0"/>
            </w:rPr>
          </w:r>
        </w:p>
        <w:p w:rsidR="00000000" w:rsidDel="00000000" w:rsidP="00000000" w:rsidRDefault="00000000" w:rsidRPr="00000000" w14:paraId="00000025">
          <w:pPr>
            <w:widowControl w:val="0"/>
            <w:tabs>
              <w:tab w:val="right" w:leader="dot"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1fob9t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 Diagnóstico del contexto productivo</w:t>
              <w:tab/>
              <w:t xml:space="preserve">3</w:t>
            </w:r>
          </w:hyperlink>
          <w:r w:rsidDel="00000000" w:rsidR="00000000" w:rsidRPr="00000000">
            <w:rPr>
              <w:rtl w:val="0"/>
            </w:rPr>
          </w:r>
        </w:p>
        <w:p w:rsidR="00000000" w:rsidDel="00000000" w:rsidP="00000000" w:rsidRDefault="00000000" w:rsidRPr="00000000" w14:paraId="00000026">
          <w:pPr>
            <w:widowControl w:val="0"/>
            <w:tabs>
              <w:tab w:val="right" w:leader="dot"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3znysh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 Planteamiento del problema</w:t>
              <w:tab/>
              <w:t xml:space="preserve">4</w:t>
            </w:r>
          </w:hyperlink>
          <w:r w:rsidDel="00000000" w:rsidR="00000000" w:rsidRPr="00000000">
            <w:rPr>
              <w:rtl w:val="0"/>
            </w:rPr>
          </w:r>
        </w:p>
        <w:p w:rsidR="00000000" w:rsidDel="00000000" w:rsidP="00000000" w:rsidRDefault="00000000" w:rsidRPr="00000000" w14:paraId="00000027">
          <w:pPr>
            <w:widowControl w:val="0"/>
            <w:tabs>
              <w:tab w:val="right" w:leader="dot"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2et92p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 Justificación</w:t>
              <w:tab/>
              <w:t xml:space="preserve">4</w:t>
            </w:r>
          </w:hyperlink>
          <w:r w:rsidDel="00000000" w:rsidR="00000000" w:rsidRPr="00000000">
            <w:rPr>
              <w:rtl w:val="0"/>
            </w:rPr>
          </w:r>
        </w:p>
        <w:p w:rsidR="00000000" w:rsidDel="00000000" w:rsidP="00000000" w:rsidRDefault="00000000" w:rsidRPr="00000000" w14:paraId="00000028">
          <w:pPr>
            <w:widowControl w:val="0"/>
            <w:tabs>
              <w:tab w:val="right" w:leader="dot"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tyjcw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1.4 Objetivos del Proyecto</w:t>
              <w:tab/>
              <w:t xml:space="preserve">5</w:t>
            </w:r>
          </w:hyperlink>
          <w:r w:rsidDel="00000000" w:rsidR="00000000" w:rsidRPr="00000000">
            <w:rPr>
              <w:rtl w:val="0"/>
            </w:rPr>
          </w:r>
        </w:p>
        <w:p w:rsidR="00000000" w:rsidDel="00000000" w:rsidP="00000000" w:rsidRDefault="00000000" w:rsidRPr="00000000" w14:paraId="00000029">
          <w:pPr>
            <w:widowControl w:val="0"/>
            <w:tabs>
              <w:tab w:val="right" w:leader="dot" w:pos="12000"/>
            </w:tabs>
            <w:spacing w:before="60" w:line="240" w:lineRule="auto"/>
            <w:ind w:firstLine="0"/>
            <w:jc w:val="left"/>
            <w:rPr>
              <w:rFonts w:ascii="Arial" w:cs="Arial" w:eastAsia="Arial" w:hAnsi="Arial"/>
              <w:b w:val="1"/>
              <w:i w:val="0"/>
              <w:smallCaps w:val="0"/>
              <w:strike w:val="0"/>
              <w:color w:val="000000"/>
              <w:sz w:val="22"/>
              <w:szCs w:val="22"/>
              <w:u w:val="none"/>
              <w:shd w:fill="auto" w:val="clear"/>
              <w:vertAlign w:val="baseline"/>
            </w:rPr>
          </w:pPr>
          <w:hyperlink w:anchor="_3dy6vkm">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CAPÍTULO II - MARCO REFERENCIAL</w:t>
              <w:tab/>
              <w:t xml:space="preserve">6</w:t>
            </w:r>
          </w:hyperlink>
          <w:r w:rsidDel="00000000" w:rsidR="00000000" w:rsidRPr="00000000">
            <w:rPr>
              <w:rtl w:val="0"/>
            </w:rPr>
          </w:r>
        </w:p>
        <w:p w:rsidR="00000000" w:rsidDel="00000000" w:rsidP="00000000" w:rsidRDefault="00000000" w:rsidRPr="00000000" w14:paraId="0000002A">
          <w:pPr>
            <w:widowControl w:val="0"/>
            <w:tabs>
              <w:tab w:val="right" w:leader="dot"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1t3h5s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 Características generales de los colegios</w:t>
              <w:tab/>
              <w:t xml:space="preserve">6</w:t>
            </w:r>
          </w:hyperlink>
          <w:r w:rsidDel="00000000" w:rsidR="00000000" w:rsidRPr="00000000">
            <w:rPr>
              <w:rtl w:val="0"/>
            </w:rPr>
          </w:r>
        </w:p>
        <w:p w:rsidR="00000000" w:rsidDel="00000000" w:rsidP="00000000" w:rsidRDefault="00000000" w:rsidRPr="00000000" w14:paraId="0000002B">
          <w:pPr>
            <w:widowControl w:val="0"/>
            <w:tabs>
              <w:tab w:val="right" w:leader="dot" w:pos="12000"/>
            </w:tabs>
            <w:spacing w:before="60" w:line="240" w:lineRule="auto"/>
            <w:ind w:left="720"/>
            <w:jc w:val="left"/>
            <w:rPr>
              <w:rFonts w:ascii="Arial" w:cs="Arial" w:eastAsia="Arial" w:hAnsi="Arial"/>
              <w:b w:val="0"/>
              <w:i w:val="0"/>
              <w:smallCaps w:val="0"/>
              <w:strike w:val="0"/>
              <w:color w:val="000000"/>
              <w:sz w:val="22"/>
              <w:szCs w:val="22"/>
              <w:u w:val="none"/>
              <w:shd w:fill="auto" w:val="clear"/>
              <w:vertAlign w:val="baseline"/>
            </w:rPr>
          </w:pPr>
          <w:hyperlink w:anchor="_3j4yajb8uaj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2.1.1 Unidad Educativa Julio Mendez</w:t>
              <w:tab/>
              <w:t xml:space="preserve">7</w:t>
            </w:r>
          </w:hyperlink>
          <w:r w:rsidDel="00000000" w:rsidR="00000000" w:rsidRPr="00000000">
            <w:rPr>
              <w:rtl w:val="0"/>
            </w:rPr>
          </w:r>
        </w:p>
        <w:p w:rsidR="00000000" w:rsidDel="00000000" w:rsidP="00000000" w:rsidRDefault="00000000" w:rsidRPr="00000000" w14:paraId="0000002C">
          <w:pPr>
            <w:widowControl w:val="0"/>
            <w:tabs>
              <w:tab w:val="right" w:leader="dot"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4d34og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 Análisis de Mercado</w:t>
              <w:tab/>
              <w:t xml:space="preserve">7</w:t>
            </w:r>
          </w:hyperlink>
          <w:r w:rsidDel="00000000" w:rsidR="00000000" w:rsidRPr="00000000">
            <w:rPr>
              <w:rtl w:val="0"/>
            </w:rPr>
          </w:r>
        </w:p>
        <w:p w:rsidR="00000000" w:rsidDel="00000000" w:rsidP="00000000" w:rsidRDefault="00000000" w:rsidRPr="00000000" w14:paraId="0000002D">
          <w:pPr>
            <w:widowControl w:val="0"/>
            <w:tabs>
              <w:tab w:val="right" w:leader="dot" w:pos="12000"/>
            </w:tabs>
            <w:spacing w:before="60" w:line="240" w:lineRule="auto"/>
            <w:ind w:left="720"/>
            <w:jc w:val="left"/>
            <w:rPr>
              <w:rFonts w:ascii="Arial" w:cs="Arial" w:eastAsia="Arial" w:hAnsi="Arial"/>
              <w:b w:val="0"/>
              <w:i w:val="0"/>
              <w:smallCaps w:val="0"/>
              <w:strike w:val="0"/>
              <w:color w:val="000000"/>
              <w:sz w:val="22"/>
              <w:szCs w:val="22"/>
              <w:u w:val="none"/>
              <w:shd w:fill="auto" w:val="clear"/>
              <w:vertAlign w:val="baseline"/>
            </w:rPr>
          </w:pPr>
          <w:hyperlink w:anchor="_2s8eyo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2.2.1. Oferta</w:t>
              <w:tab/>
              <w:t xml:space="preserve">7</w:t>
            </w:r>
          </w:hyperlink>
          <w:r w:rsidDel="00000000" w:rsidR="00000000" w:rsidRPr="00000000">
            <w:rPr>
              <w:rtl w:val="0"/>
            </w:rPr>
          </w:r>
        </w:p>
        <w:p w:rsidR="00000000" w:rsidDel="00000000" w:rsidP="00000000" w:rsidRDefault="00000000" w:rsidRPr="00000000" w14:paraId="0000002E">
          <w:pPr>
            <w:widowControl w:val="0"/>
            <w:tabs>
              <w:tab w:val="right" w:leader="dot" w:pos="12000"/>
            </w:tabs>
            <w:spacing w:before="60" w:line="240" w:lineRule="auto"/>
            <w:ind w:left="720"/>
            <w:jc w:val="left"/>
            <w:rPr>
              <w:rFonts w:ascii="Arial" w:cs="Arial" w:eastAsia="Arial" w:hAnsi="Arial"/>
              <w:b w:val="0"/>
              <w:i w:val="0"/>
              <w:smallCaps w:val="0"/>
              <w:strike w:val="0"/>
              <w:color w:val="000000"/>
              <w:sz w:val="22"/>
              <w:szCs w:val="22"/>
              <w:u w:val="none"/>
              <w:shd w:fill="auto" w:val="clear"/>
              <w:vertAlign w:val="baseline"/>
            </w:rPr>
          </w:pPr>
          <w:hyperlink w:anchor="_zh2rs3yn9sc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2.2.2. Demanda</w:t>
              <w:tab/>
              <w:t xml:space="preserve">8</w:t>
            </w:r>
          </w:hyperlink>
          <w:r w:rsidDel="00000000" w:rsidR="00000000" w:rsidRPr="00000000">
            <w:rPr>
              <w:rtl w:val="0"/>
            </w:rPr>
          </w:r>
        </w:p>
        <w:p w:rsidR="00000000" w:rsidDel="00000000" w:rsidP="00000000" w:rsidRDefault="00000000" w:rsidRPr="00000000" w14:paraId="0000002F">
          <w:pPr>
            <w:widowControl w:val="0"/>
            <w:tabs>
              <w:tab w:val="right" w:leader="dot" w:pos="12000"/>
            </w:tabs>
            <w:spacing w:before="60" w:line="240" w:lineRule="auto"/>
            <w:ind w:left="720"/>
            <w:jc w:val="left"/>
            <w:rPr>
              <w:rFonts w:ascii="Arial" w:cs="Arial" w:eastAsia="Arial" w:hAnsi="Arial"/>
              <w:b w:val="0"/>
              <w:i w:val="0"/>
              <w:smallCaps w:val="0"/>
              <w:strike w:val="0"/>
              <w:color w:val="000000"/>
              <w:sz w:val="22"/>
              <w:szCs w:val="22"/>
              <w:u w:val="none"/>
              <w:shd w:fill="auto" w:val="clear"/>
              <w:vertAlign w:val="baseline"/>
            </w:rPr>
          </w:pPr>
          <w:hyperlink w:anchor="_ieyo6z8t9in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2.2.3. Análisis de costos</w:t>
              <w:tab/>
              <w:t xml:space="preserve">9</w:t>
            </w:r>
          </w:hyperlink>
          <w:r w:rsidDel="00000000" w:rsidR="00000000" w:rsidRPr="00000000">
            <w:rPr>
              <w:rtl w:val="0"/>
            </w:rPr>
          </w:r>
        </w:p>
        <w:p w:rsidR="00000000" w:rsidDel="00000000" w:rsidP="00000000" w:rsidRDefault="00000000" w:rsidRPr="00000000" w14:paraId="00000030">
          <w:pPr>
            <w:widowControl w:val="0"/>
            <w:tabs>
              <w:tab w:val="right" w:leader="dot" w:pos="12000"/>
            </w:tabs>
            <w:spacing w:before="60" w:line="240" w:lineRule="auto"/>
            <w:ind w:firstLine="0"/>
            <w:jc w:val="left"/>
            <w:rPr>
              <w:rFonts w:ascii="Arial" w:cs="Arial" w:eastAsia="Arial" w:hAnsi="Arial"/>
              <w:b w:val="1"/>
              <w:i w:val="0"/>
              <w:smallCaps w:val="0"/>
              <w:strike w:val="0"/>
              <w:color w:val="000000"/>
              <w:sz w:val="22"/>
              <w:szCs w:val="22"/>
              <w:u w:val="none"/>
              <w:shd w:fill="auto" w:val="clear"/>
              <w:vertAlign w:val="baseline"/>
            </w:rPr>
          </w:pPr>
          <w:hyperlink w:anchor="_rz3igoylvpao">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CAPÍTULO III - MARCO TEÓRICO</w:t>
              <w:tab/>
              <w:t xml:space="preserve">12</w:t>
            </w:r>
          </w:hyperlink>
          <w:r w:rsidDel="00000000" w:rsidR="00000000" w:rsidRPr="00000000">
            <w:rPr>
              <w:rtl w:val="0"/>
            </w:rPr>
          </w:r>
        </w:p>
        <w:p w:rsidR="00000000" w:rsidDel="00000000" w:rsidP="00000000" w:rsidRDefault="00000000" w:rsidRPr="00000000" w14:paraId="00000031">
          <w:pPr>
            <w:widowControl w:val="0"/>
            <w:tabs>
              <w:tab w:val="right" w:leader="dot"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ilwms4ebabu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 Conceptos Fundamentales</w:t>
              <w:tab/>
              <w:t xml:space="preserve">12</w:t>
            </w:r>
          </w:hyperlink>
          <w:r w:rsidDel="00000000" w:rsidR="00000000" w:rsidRPr="00000000">
            <w:rPr>
              <w:rtl w:val="0"/>
            </w:rPr>
          </w:r>
        </w:p>
        <w:p w:rsidR="00000000" w:rsidDel="00000000" w:rsidP="00000000" w:rsidRDefault="00000000" w:rsidRPr="00000000" w14:paraId="00000032">
          <w:pPr>
            <w:widowControl w:val="0"/>
            <w:tabs>
              <w:tab w:val="right" w:leader="dot" w:pos="12000"/>
            </w:tabs>
            <w:spacing w:before="60" w:line="240" w:lineRule="auto"/>
            <w:ind w:left="720"/>
            <w:jc w:val="left"/>
            <w:rPr>
              <w:rFonts w:ascii="Arial" w:cs="Arial" w:eastAsia="Arial" w:hAnsi="Arial"/>
              <w:b w:val="0"/>
              <w:i w:val="0"/>
              <w:smallCaps w:val="0"/>
              <w:strike w:val="0"/>
              <w:color w:val="000000"/>
              <w:sz w:val="22"/>
              <w:szCs w:val="22"/>
              <w:u w:val="none"/>
              <w:shd w:fill="auto" w:val="clear"/>
              <w:vertAlign w:val="baseline"/>
            </w:rPr>
          </w:pPr>
          <w:hyperlink w:anchor="_bcsnweyph5u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3.1.1. Página web</w:t>
              <w:tab/>
              <w:t xml:space="preserve">12</w:t>
            </w:r>
          </w:hyperlink>
          <w:r w:rsidDel="00000000" w:rsidR="00000000" w:rsidRPr="00000000">
            <w:rPr>
              <w:rtl w:val="0"/>
            </w:rPr>
          </w:r>
        </w:p>
        <w:p w:rsidR="00000000" w:rsidDel="00000000" w:rsidP="00000000" w:rsidRDefault="00000000" w:rsidRPr="00000000" w14:paraId="00000033">
          <w:pPr>
            <w:widowControl w:val="0"/>
            <w:tabs>
              <w:tab w:val="right" w:leader="dot"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mwfb3ep7ghh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3.1.1.1 WORLD WID WEB</w:t>
              <w:tab/>
              <w:t xml:space="preserve">12</w:t>
            </w:r>
          </w:hyperlink>
          <w:r w:rsidDel="00000000" w:rsidR="00000000" w:rsidRPr="00000000">
            <w:rPr>
              <w:rtl w:val="0"/>
            </w:rPr>
          </w:r>
        </w:p>
        <w:p w:rsidR="00000000" w:rsidDel="00000000" w:rsidP="00000000" w:rsidRDefault="00000000" w:rsidRPr="00000000" w14:paraId="00000034">
          <w:pPr>
            <w:widowControl w:val="0"/>
            <w:tabs>
              <w:tab w:val="right" w:leader="dot" w:pos="12000"/>
            </w:tabs>
            <w:spacing w:before="60" w:line="240" w:lineRule="auto"/>
            <w:ind w:left="720"/>
            <w:jc w:val="left"/>
            <w:rPr>
              <w:rFonts w:ascii="Arial" w:cs="Arial" w:eastAsia="Arial" w:hAnsi="Arial"/>
              <w:b w:val="0"/>
              <w:i w:val="0"/>
              <w:smallCaps w:val="0"/>
              <w:strike w:val="0"/>
              <w:color w:val="000000"/>
              <w:sz w:val="22"/>
              <w:szCs w:val="22"/>
              <w:u w:val="none"/>
              <w:shd w:fill="auto" w:val="clear"/>
              <w:vertAlign w:val="baseline"/>
            </w:rPr>
          </w:pPr>
          <w:hyperlink w:anchor="_we1qmiqku3r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3.1.2. Plataforma web</w:t>
              <w:tab/>
              <w:t xml:space="preserve">12</w:t>
            </w:r>
          </w:hyperlink>
          <w:r w:rsidDel="00000000" w:rsidR="00000000" w:rsidRPr="00000000">
            <w:rPr>
              <w:rtl w:val="0"/>
            </w:rPr>
          </w:r>
        </w:p>
        <w:p w:rsidR="00000000" w:rsidDel="00000000" w:rsidP="00000000" w:rsidRDefault="00000000" w:rsidRPr="00000000" w14:paraId="00000035">
          <w:pPr>
            <w:widowControl w:val="0"/>
            <w:tabs>
              <w:tab w:val="right" w:leader="dot" w:pos="12000"/>
            </w:tabs>
            <w:spacing w:before="60" w:line="240" w:lineRule="auto"/>
            <w:ind w:left="720"/>
            <w:jc w:val="left"/>
            <w:rPr>
              <w:rFonts w:ascii="Arial" w:cs="Arial" w:eastAsia="Arial" w:hAnsi="Arial"/>
              <w:b w:val="0"/>
              <w:i w:val="0"/>
              <w:smallCaps w:val="0"/>
              <w:strike w:val="0"/>
              <w:color w:val="000000"/>
              <w:sz w:val="22"/>
              <w:szCs w:val="22"/>
              <w:u w:val="none"/>
              <w:shd w:fill="auto" w:val="clear"/>
              <w:vertAlign w:val="baseline"/>
            </w:rPr>
          </w:pPr>
          <w:hyperlink w:anchor="_6sae2ykoukq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3.1.3. Dispositivos electrónicos</w:t>
              <w:tab/>
              <w:t xml:space="preserve">12</w:t>
            </w:r>
          </w:hyperlink>
          <w:r w:rsidDel="00000000" w:rsidR="00000000" w:rsidRPr="00000000">
            <w:rPr>
              <w:rtl w:val="0"/>
            </w:rPr>
          </w:r>
        </w:p>
        <w:p w:rsidR="00000000" w:rsidDel="00000000" w:rsidP="00000000" w:rsidRDefault="00000000" w:rsidRPr="00000000" w14:paraId="00000036">
          <w:pPr>
            <w:widowControl w:val="0"/>
            <w:tabs>
              <w:tab w:val="right" w:leader="dot"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j3brcwlj9at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3.1.3.1 Computadoras</w:t>
              <w:tab/>
              <w:t xml:space="preserve">13</w:t>
            </w:r>
          </w:hyperlink>
          <w:r w:rsidDel="00000000" w:rsidR="00000000" w:rsidRPr="00000000">
            <w:rPr>
              <w:rtl w:val="0"/>
            </w:rPr>
          </w:r>
        </w:p>
        <w:p w:rsidR="00000000" w:rsidDel="00000000" w:rsidP="00000000" w:rsidRDefault="00000000" w:rsidRPr="00000000" w14:paraId="00000037">
          <w:pPr>
            <w:widowControl w:val="0"/>
            <w:tabs>
              <w:tab w:val="right" w:leader="dot"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iw7dtfw2smt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3.1.3.2 Tabletas</w:t>
              <w:tab/>
              <w:t xml:space="preserve">13</w:t>
            </w:r>
          </w:hyperlink>
          <w:r w:rsidDel="00000000" w:rsidR="00000000" w:rsidRPr="00000000">
            <w:rPr>
              <w:rtl w:val="0"/>
            </w:rPr>
          </w:r>
        </w:p>
        <w:p w:rsidR="00000000" w:rsidDel="00000000" w:rsidP="00000000" w:rsidRDefault="00000000" w:rsidRPr="00000000" w14:paraId="00000038">
          <w:pPr>
            <w:widowControl w:val="0"/>
            <w:tabs>
              <w:tab w:val="right" w:leader="dot"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pznq9ev6est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3.1.3.3 Celulares</w:t>
              <w:tab/>
              <w:t xml:space="preserve">13</w:t>
            </w:r>
          </w:hyperlink>
          <w:r w:rsidDel="00000000" w:rsidR="00000000" w:rsidRPr="00000000">
            <w:rPr>
              <w:rtl w:val="0"/>
            </w:rPr>
          </w:r>
        </w:p>
        <w:p w:rsidR="00000000" w:rsidDel="00000000" w:rsidP="00000000" w:rsidRDefault="00000000" w:rsidRPr="00000000" w14:paraId="00000039">
          <w:pPr>
            <w:widowControl w:val="0"/>
            <w:tabs>
              <w:tab w:val="right" w:leader="dot"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brzej018mng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3.1.3.4 Colegio</w:t>
              <w:tab/>
              <w:t xml:space="preserve">14</w:t>
            </w:r>
          </w:hyperlink>
          <w:r w:rsidDel="00000000" w:rsidR="00000000" w:rsidRPr="00000000">
            <w:rPr>
              <w:rtl w:val="0"/>
            </w:rPr>
          </w:r>
        </w:p>
        <w:p w:rsidR="00000000" w:rsidDel="00000000" w:rsidP="00000000" w:rsidRDefault="00000000" w:rsidRPr="00000000" w14:paraId="0000003A">
          <w:pPr>
            <w:widowControl w:val="0"/>
            <w:tabs>
              <w:tab w:val="right" w:leader="dot" w:pos="12000"/>
            </w:tabs>
            <w:spacing w:before="60" w:line="240" w:lineRule="auto"/>
            <w:ind w:left="720"/>
            <w:jc w:val="left"/>
            <w:rPr>
              <w:rFonts w:ascii="Arial" w:cs="Arial" w:eastAsia="Arial" w:hAnsi="Arial"/>
              <w:b w:val="0"/>
              <w:i w:val="0"/>
              <w:smallCaps w:val="0"/>
              <w:strike w:val="0"/>
              <w:color w:val="000000"/>
              <w:sz w:val="22"/>
              <w:szCs w:val="22"/>
              <w:u w:val="none"/>
              <w:shd w:fill="auto" w:val="clear"/>
              <w:vertAlign w:val="baseline"/>
            </w:rPr>
          </w:pPr>
          <w:hyperlink w:anchor="_dp9nr6rhsxe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3.1.5 Plataformas escolares</w:t>
              <w:tab/>
              <w:t xml:space="preserve">14</w:t>
            </w:r>
          </w:hyperlink>
          <w:r w:rsidDel="00000000" w:rsidR="00000000" w:rsidRPr="00000000">
            <w:rPr>
              <w:rtl w:val="0"/>
            </w:rPr>
          </w:r>
        </w:p>
        <w:p w:rsidR="00000000" w:rsidDel="00000000" w:rsidP="00000000" w:rsidRDefault="00000000" w:rsidRPr="00000000" w14:paraId="0000003B">
          <w:pPr>
            <w:widowControl w:val="0"/>
            <w:tabs>
              <w:tab w:val="right" w:leader="dot"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1g8vhpa55rb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 Lenguajes de Programación y Tecnologías Web</w:t>
              <w:tab/>
              <w:t xml:space="preserve">14</w:t>
            </w:r>
          </w:hyperlink>
          <w:r w:rsidDel="00000000" w:rsidR="00000000" w:rsidRPr="00000000">
            <w:rPr>
              <w:rtl w:val="0"/>
            </w:rPr>
          </w:r>
        </w:p>
        <w:p w:rsidR="00000000" w:rsidDel="00000000" w:rsidP="00000000" w:rsidRDefault="00000000" w:rsidRPr="00000000" w14:paraId="0000003C">
          <w:pPr>
            <w:widowControl w:val="0"/>
            <w:tabs>
              <w:tab w:val="right" w:leader="dot" w:pos="12000"/>
            </w:tabs>
            <w:spacing w:before="60" w:line="240" w:lineRule="auto"/>
            <w:ind w:left="720"/>
            <w:jc w:val="left"/>
            <w:rPr>
              <w:rFonts w:ascii="Arial" w:cs="Arial" w:eastAsia="Arial" w:hAnsi="Arial"/>
              <w:b w:val="0"/>
              <w:i w:val="0"/>
              <w:smallCaps w:val="0"/>
              <w:strike w:val="0"/>
              <w:color w:val="000000"/>
              <w:sz w:val="22"/>
              <w:szCs w:val="22"/>
              <w:u w:val="none"/>
              <w:shd w:fill="auto" w:val="clear"/>
              <w:vertAlign w:val="baseline"/>
            </w:rPr>
          </w:pPr>
          <w:hyperlink w:anchor="_ejwozuwy0eg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3.2.1. HTML (HyperText Markup Language)</w:t>
              <w:tab/>
              <w:t xml:space="preserve">14</w:t>
            </w:r>
          </w:hyperlink>
          <w:r w:rsidDel="00000000" w:rsidR="00000000" w:rsidRPr="00000000">
            <w:rPr>
              <w:rtl w:val="0"/>
            </w:rPr>
          </w:r>
        </w:p>
        <w:p w:rsidR="00000000" w:rsidDel="00000000" w:rsidP="00000000" w:rsidRDefault="00000000" w:rsidRPr="00000000" w14:paraId="0000003D">
          <w:pPr>
            <w:widowControl w:val="0"/>
            <w:tabs>
              <w:tab w:val="right" w:leader="dot" w:pos="12000"/>
            </w:tabs>
            <w:spacing w:before="60" w:line="240" w:lineRule="auto"/>
            <w:ind w:left="720"/>
            <w:jc w:val="left"/>
            <w:rPr>
              <w:rFonts w:ascii="Arial" w:cs="Arial" w:eastAsia="Arial" w:hAnsi="Arial"/>
              <w:b w:val="0"/>
              <w:i w:val="0"/>
              <w:smallCaps w:val="0"/>
              <w:strike w:val="0"/>
              <w:color w:val="000000"/>
              <w:sz w:val="22"/>
              <w:szCs w:val="22"/>
              <w:u w:val="none"/>
              <w:shd w:fill="auto" w:val="clear"/>
              <w:vertAlign w:val="baseline"/>
            </w:rPr>
          </w:pPr>
          <w:hyperlink w:anchor="_mrsl1sw0a3a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3.2.2. CSS (Cascading Style Sheets):</w:t>
              <w:tab/>
              <w:t xml:space="preserve">14</w:t>
            </w:r>
          </w:hyperlink>
          <w:r w:rsidDel="00000000" w:rsidR="00000000" w:rsidRPr="00000000">
            <w:rPr>
              <w:rtl w:val="0"/>
            </w:rPr>
          </w:r>
        </w:p>
        <w:p w:rsidR="00000000" w:rsidDel="00000000" w:rsidP="00000000" w:rsidRDefault="00000000" w:rsidRPr="00000000" w14:paraId="0000003E">
          <w:pPr>
            <w:widowControl w:val="0"/>
            <w:tabs>
              <w:tab w:val="right" w:leader="dot" w:pos="12000"/>
            </w:tabs>
            <w:spacing w:before="60" w:line="240" w:lineRule="auto"/>
            <w:ind w:left="720"/>
            <w:jc w:val="left"/>
            <w:rPr>
              <w:rFonts w:ascii="Arial" w:cs="Arial" w:eastAsia="Arial" w:hAnsi="Arial"/>
              <w:b w:val="0"/>
              <w:i w:val="0"/>
              <w:smallCaps w:val="0"/>
              <w:strike w:val="0"/>
              <w:color w:val="000000"/>
              <w:sz w:val="22"/>
              <w:szCs w:val="22"/>
              <w:u w:val="none"/>
              <w:shd w:fill="auto" w:val="clear"/>
              <w:vertAlign w:val="baseline"/>
            </w:rPr>
          </w:pPr>
          <w:hyperlink w:anchor="_6kqohg3lrap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3.2.3. PHP (Hypertext Preprocessor):</w:t>
              <w:tab/>
              <w:t xml:space="preserve">15</w:t>
            </w:r>
          </w:hyperlink>
          <w:r w:rsidDel="00000000" w:rsidR="00000000" w:rsidRPr="00000000">
            <w:rPr>
              <w:rtl w:val="0"/>
            </w:rPr>
          </w:r>
        </w:p>
        <w:p w:rsidR="00000000" w:rsidDel="00000000" w:rsidP="00000000" w:rsidRDefault="00000000" w:rsidRPr="00000000" w14:paraId="0000003F">
          <w:pPr>
            <w:widowControl w:val="0"/>
            <w:tabs>
              <w:tab w:val="right" w:leader="dot"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sox6be1wu8z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 Bases de Datos y Herramientas de Gestión</w:t>
              <w:tab/>
              <w:t xml:space="preserve">15</w:t>
            </w:r>
          </w:hyperlink>
          <w:r w:rsidDel="00000000" w:rsidR="00000000" w:rsidRPr="00000000">
            <w:rPr>
              <w:rtl w:val="0"/>
            </w:rPr>
          </w:r>
        </w:p>
        <w:p w:rsidR="00000000" w:rsidDel="00000000" w:rsidP="00000000" w:rsidRDefault="00000000" w:rsidRPr="00000000" w14:paraId="00000040">
          <w:pPr>
            <w:widowControl w:val="0"/>
            <w:tabs>
              <w:tab w:val="right" w:leader="dot" w:pos="12000"/>
            </w:tabs>
            <w:spacing w:before="60" w:line="240" w:lineRule="auto"/>
            <w:ind w:left="720"/>
            <w:jc w:val="left"/>
            <w:rPr>
              <w:rFonts w:ascii="Arial" w:cs="Arial" w:eastAsia="Arial" w:hAnsi="Arial"/>
              <w:b w:val="0"/>
              <w:i w:val="0"/>
              <w:smallCaps w:val="0"/>
              <w:strike w:val="0"/>
              <w:color w:val="000000"/>
              <w:sz w:val="22"/>
              <w:szCs w:val="22"/>
              <w:u w:val="none"/>
              <w:shd w:fill="auto" w:val="clear"/>
              <w:vertAlign w:val="baseline"/>
            </w:rPr>
          </w:pPr>
          <w:hyperlink w:anchor="_dq54mboevsk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3.3.1. SQL</w:t>
              <w:tab/>
              <w:t xml:space="preserve">15</w:t>
            </w:r>
          </w:hyperlink>
          <w:r w:rsidDel="00000000" w:rsidR="00000000" w:rsidRPr="00000000">
            <w:rPr>
              <w:rtl w:val="0"/>
            </w:rPr>
          </w:r>
        </w:p>
        <w:p w:rsidR="00000000" w:rsidDel="00000000" w:rsidP="00000000" w:rsidRDefault="00000000" w:rsidRPr="00000000" w14:paraId="00000041">
          <w:pPr>
            <w:widowControl w:val="0"/>
            <w:tabs>
              <w:tab w:val="right" w:leader="dot" w:pos="12000"/>
            </w:tabs>
            <w:spacing w:before="60" w:line="240" w:lineRule="auto"/>
            <w:ind w:left="720"/>
            <w:jc w:val="left"/>
            <w:rPr>
              <w:rFonts w:ascii="Arial" w:cs="Arial" w:eastAsia="Arial" w:hAnsi="Arial"/>
              <w:b w:val="0"/>
              <w:i w:val="0"/>
              <w:smallCaps w:val="0"/>
              <w:strike w:val="0"/>
              <w:color w:val="000000"/>
              <w:sz w:val="22"/>
              <w:szCs w:val="22"/>
              <w:u w:val="none"/>
              <w:shd w:fill="auto" w:val="clear"/>
              <w:vertAlign w:val="baseline"/>
            </w:rPr>
          </w:pPr>
          <w:hyperlink w:anchor="_k3ej0ybq5xn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3.3.2. MySQL</w:t>
              <w:tab/>
              <w:t xml:space="preserve">15</w:t>
            </w:r>
          </w:hyperlink>
          <w:r w:rsidDel="00000000" w:rsidR="00000000" w:rsidRPr="00000000">
            <w:rPr>
              <w:rtl w:val="0"/>
            </w:rPr>
          </w:r>
        </w:p>
        <w:p w:rsidR="00000000" w:rsidDel="00000000" w:rsidP="00000000" w:rsidRDefault="00000000" w:rsidRPr="00000000" w14:paraId="00000042">
          <w:pPr>
            <w:widowControl w:val="0"/>
            <w:tabs>
              <w:tab w:val="right" w:leader="dot" w:pos="12000"/>
            </w:tabs>
            <w:spacing w:before="60" w:line="240" w:lineRule="auto"/>
            <w:ind w:left="720"/>
            <w:jc w:val="left"/>
            <w:rPr>
              <w:rFonts w:ascii="Arial" w:cs="Arial" w:eastAsia="Arial" w:hAnsi="Arial"/>
              <w:b w:val="0"/>
              <w:i w:val="0"/>
              <w:smallCaps w:val="0"/>
              <w:strike w:val="0"/>
              <w:color w:val="000000"/>
              <w:sz w:val="22"/>
              <w:szCs w:val="22"/>
              <w:u w:val="none"/>
              <w:shd w:fill="auto" w:val="clear"/>
              <w:vertAlign w:val="baseline"/>
            </w:rPr>
          </w:pPr>
          <w:hyperlink w:anchor="_vfug6oykrm9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3.3.1. MySQL WorkBench</w:t>
              <w:tab/>
              <w:t xml:space="preserve">15</w:t>
            </w:r>
          </w:hyperlink>
          <w:r w:rsidDel="00000000" w:rsidR="00000000" w:rsidRPr="00000000">
            <w:rPr>
              <w:rtl w:val="0"/>
            </w:rPr>
          </w:r>
        </w:p>
        <w:p w:rsidR="00000000" w:rsidDel="00000000" w:rsidP="00000000" w:rsidRDefault="00000000" w:rsidRPr="00000000" w14:paraId="00000043">
          <w:pPr>
            <w:widowControl w:val="0"/>
            <w:tabs>
              <w:tab w:val="right" w:leader="dot" w:pos="12000"/>
            </w:tabs>
            <w:spacing w:before="60" w:line="240" w:lineRule="auto"/>
            <w:ind w:left="720"/>
            <w:jc w:val="left"/>
            <w:rPr>
              <w:rFonts w:ascii="Arial" w:cs="Arial" w:eastAsia="Arial" w:hAnsi="Arial"/>
              <w:b w:val="0"/>
              <w:i w:val="0"/>
              <w:smallCaps w:val="0"/>
              <w:strike w:val="0"/>
              <w:color w:val="000000"/>
              <w:sz w:val="22"/>
              <w:szCs w:val="22"/>
              <w:u w:val="none"/>
              <w:shd w:fill="auto" w:val="clear"/>
              <w:vertAlign w:val="baseline"/>
            </w:rPr>
          </w:pPr>
          <w:hyperlink w:anchor="_puuky7cus1x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3.3.1. PHPMyAdmin</w:t>
              <w:tab/>
              <w:t xml:space="preserve">16</w:t>
            </w:r>
          </w:hyperlink>
          <w:r w:rsidDel="00000000" w:rsidR="00000000" w:rsidRPr="00000000">
            <w:rPr>
              <w:rtl w:val="0"/>
            </w:rPr>
          </w:r>
        </w:p>
        <w:p w:rsidR="00000000" w:rsidDel="00000000" w:rsidP="00000000" w:rsidRDefault="00000000" w:rsidRPr="00000000" w14:paraId="00000044">
          <w:pPr>
            <w:widowControl w:val="0"/>
            <w:tabs>
              <w:tab w:val="right" w:leader="dot"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iuf40rqjz6s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3.4 Herramientas de Desarrollo</w:t>
              <w:tab/>
              <w:t xml:space="preserve">16</w:t>
            </w:r>
          </w:hyperlink>
          <w:r w:rsidDel="00000000" w:rsidR="00000000" w:rsidRPr="00000000">
            <w:rPr>
              <w:rtl w:val="0"/>
            </w:rPr>
          </w:r>
        </w:p>
        <w:p w:rsidR="00000000" w:rsidDel="00000000" w:rsidP="00000000" w:rsidRDefault="00000000" w:rsidRPr="00000000" w14:paraId="00000045">
          <w:pPr>
            <w:widowControl w:val="0"/>
            <w:tabs>
              <w:tab w:val="right" w:leader="dot" w:pos="12000"/>
            </w:tabs>
            <w:spacing w:before="60" w:line="240" w:lineRule="auto"/>
            <w:ind w:left="720"/>
            <w:jc w:val="left"/>
            <w:rPr>
              <w:rFonts w:ascii="Arial" w:cs="Arial" w:eastAsia="Arial" w:hAnsi="Arial"/>
              <w:b w:val="0"/>
              <w:i w:val="0"/>
              <w:smallCaps w:val="0"/>
              <w:strike w:val="0"/>
              <w:color w:val="000000"/>
              <w:sz w:val="22"/>
              <w:szCs w:val="22"/>
              <w:u w:val="none"/>
              <w:shd w:fill="auto" w:val="clear"/>
              <w:vertAlign w:val="baseline"/>
            </w:rPr>
          </w:pPr>
          <w:hyperlink w:anchor="_nelkvnir6zd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3.4.1 Internet</w:t>
              <w:tab/>
              <w:t xml:space="preserve">16</w:t>
            </w:r>
          </w:hyperlink>
          <w:r w:rsidDel="00000000" w:rsidR="00000000" w:rsidRPr="00000000">
            <w:rPr>
              <w:rtl w:val="0"/>
            </w:rPr>
          </w:r>
        </w:p>
        <w:p w:rsidR="00000000" w:rsidDel="00000000" w:rsidP="00000000" w:rsidRDefault="00000000" w:rsidRPr="00000000" w14:paraId="00000046">
          <w:pPr>
            <w:widowControl w:val="0"/>
            <w:tabs>
              <w:tab w:val="right" w:leader="dot" w:pos="12000"/>
            </w:tabs>
            <w:spacing w:before="60" w:line="240" w:lineRule="auto"/>
            <w:ind w:left="720"/>
            <w:jc w:val="left"/>
            <w:rPr>
              <w:rFonts w:ascii="Arial" w:cs="Arial" w:eastAsia="Arial" w:hAnsi="Arial"/>
              <w:b w:val="0"/>
              <w:i w:val="0"/>
              <w:smallCaps w:val="0"/>
              <w:strike w:val="0"/>
              <w:color w:val="000000"/>
              <w:sz w:val="22"/>
              <w:szCs w:val="22"/>
              <w:u w:val="none"/>
              <w:shd w:fill="auto" w:val="clear"/>
              <w:vertAlign w:val="baseline"/>
            </w:rPr>
          </w:pPr>
          <w:hyperlink w:anchor="_fmr9dyzd2v7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3.4.2. Visual Studio Code</w:t>
              <w:tab/>
              <w:t xml:space="preserve">16</w:t>
            </w:r>
          </w:hyperlink>
          <w:r w:rsidDel="00000000" w:rsidR="00000000" w:rsidRPr="00000000">
            <w:rPr>
              <w:rtl w:val="0"/>
            </w:rPr>
          </w:r>
        </w:p>
        <w:p w:rsidR="00000000" w:rsidDel="00000000" w:rsidP="00000000" w:rsidRDefault="00000000" w:rsidRPr="00000000" w14:paraId="00000047">
          <w:pPr>
            <w:widowControl w:val="0"/>
            <w:tabs>
              <w:tab w:val="right" w:leader="dot" w:pos="12000"/>
            </w:tabs>
            <w:spacing w:before="60" w:line="240" w:lineRule="auto"/>
            <w:ind w:left="720"/>
            <w:jc w:val="left"/>
            <w:rPr>
              <w:rFonts w:ascii="Arial" w:cs="Arial" w:eastAsia="Arial" w:hAnsi="Arial"/>
              <w:b w:val="0"/>
              <w:i w:val="0"/>
              <w:smallCaps w:val="0"/>
              <w:strike w:val="0"/>
              <w:color w:val="000000"/>
              <w:sz w:val="22"/>
              <w:szCs w:val="22"/>
              <w:u w:val="none"/>
              <w:shd w:fill="auto" w:val="clear"/>
              <w:vertAlign w:val="baseline"/>
            </w:rPr>
          </w:pPr>
          <w:hyperlink w:anchor="_6s85gebags1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3.4.3. Git</w:t>
              <w:tab/>
              <w:t xml:space="preserve">16</w:t>
            </w:r>
          </w:hyperlink>
          <w:r w:rsidDel="00000000" w:rsidR="00000000" w:rsidRPr="00000000">
            <w:rPr>
              <w:rtl w:val="0"/>
            </w:rPr>
          </w:r>
        </w:p>
        <w:p w:rsidR="00000000" w:rsidDel="00000000" w:rsidP="00000000" w:rsidRDefault="00000000" w:rsidRPr="00000000" w14:paraId="00000048">
          <w:pPr>
            <w:widowControl w:val="0"/>
            <w:tabs>
              <w:tab w:val="right" w:leader="dot" w:pos="12000"/>
            </w:tabs>
            <w:spacing w:before="60" w:line="240" w:lineRule="auto"/>
            <w:ind w:left="720"/>
            <w:jc w:val="left"/>
            <w:rPr>
              <w:rFonts w:ascii="Arial" w:cs="Arial" w:eastAsia="Arial" w:hAnsi="Arial"/>
              <w:b w:val="0"/>
              <w:i w:val="0"/>
              <w:smallCaps w:val="0"/>
              <w:strike w:val="0"/>
              <w:color w:val="000000"/>
              <w:sz w:val="22"/>
              <w:szCs w:val="22"/>
              <w:u w:val="none"/>
              <w:shd w:fill="auto" w:val="clear"/>
              <w:vertAlign w:val="baseline"/>
            </w:rPr>
          </w:pPr>
          <w:hyperlink w:anchor="_il89xe6h1pm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3.4.4. Github</w:t>
              <w:tab/>
              <w:t xml:space="preserve">17</w:t>
            </w:r>
          </w:hyperlink>
          <w:r w:rsidDel="00000000" w:rsidR="00000000" w:rsidRPr="00000000">
            <w:rPr>
              <w:rtl w:val="0"/>
            </w:rPr>
          </w:r>
        </w:p>
        <w:p w:rsidR="00000000" w:rsidDel="00000000" w:rsidP="00000000" w:rsidRDefault="00000000" w:rsidRPr="00000000" w14:paraId="00000049">
          <w:pPr>
            <w:widowControl w:val="0"/>
            <w:tabs>
              <w:tab w:val="right" w:leader="dot"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5ilgobg80yh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3.5 Plataformas y aplicaciones educativas</w:t>
              <w:tab/>
              <w:t xml:space="preserve">17</w:t>
            </w:r>
          </w:hyperlink>
          <w:r w:rsidDel="00000000" w:rsidR="00000000" w:rsidRPr="00000000">
            <w:rPr>
              <w:rtl w:val="0"/>
            </w:rPr>
          </w:r>
        </w:p>
        <w:p w:rsidR="00000000" w:rsidDel="00000000" w:rsidP="00000000" w:rsidRDefault="00000000" w:rsidRPr="00000000" w14:paraId="0000004A">
          <w:pPr>
            <w:widowControl w:val="0"/>
            <w:tabs>
              <w:tab w:val="right" w:leader="dot" w:pos="12000"/>
            </w:tabs>
            <w:spacing w:before="60" w:line="240" w:lineRule="auto"/>
            <w:ind w:left="720"/>
            <w:jc w:val="left"/>
            <w:rPr>
              <w:rFonts w:ascii="Arial" w:cs="Arial" w:eastAsia="Arial" w:hAnsi="Arial"/>
              <w:b w:val="0"/>
              <w:i w:val="0"/>
              <w:smallCaps w:val="0"/>
              <w:strike w:val="0"/>
              <w:color w:val="000000"/>
              <w:sz w:val="22"/>
              <w:szCs w:val="22"/>
              <w:u w:val="none"/>
              <w:shd w:fill="auto" w:val="clear"/>
              <w:vertAlign w:val="baseline"/>
            </w:rPr>
          </w:pPr>
          <w:hyperlink w:anchor="_320v3cut8h4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3.5.1 Google Classroom</w:t>
              <w:tab/>
              <w:t xml:space="preserve">17</w:t>
            </w:r>
          </w:hyperlink>
          <w:r w:rsidDel="00000000" w:rsidR="00000000" w:rsidRPr="00000000">
            <w:rPr>
              <w:rtl w:val="0"/>
            </w:rPr>
          </w:r>
        </w:p>
        <w:p w:rsidR="00000000" w:rsidDel="00000000" w:rsidP="00000000" w:rsidRDefault="00000000" w:rsidRPr="00000000" w14:paraId="0000004B">
          <w:pPr>
            <w:widowControl w:val="0"/>
            <w:tabs>
              <w:tab w:val="right" w:leader="dot" w:pos="12000"/>
            </w:tabs>
            <w:spacing w:before="60" w:line="240" w:lineRule="auto"/>
            <w:ind w:left="720"/>
            <w:jc w:val="left"/>
            <w:rPr>
              <w:rFonts w:ascii="Arial" w:cs="Arial" w:eastAsia="Arial" w:hAnsi="Arial"/>
              <w:b w:val="0"/>
              <w:i w:val="0"/>
              <w:smallCaps w:val="0"/>
              <w:strike w:val="0"/>
              <w:color w:val="000000"/>
              <w:sz w:val="22"/>
              <w:szCs w:val="22"/>
              <w:u w:val="none"/>
              <w:shd w:fill="auto" w:val="clear"/>
              <w:vertAlign w:val="baseline"/>
            </w:rPr>
          </w:pPr>
          <w:hyperlink w:anchor="_t1i2cdtg5bf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3.5.2 Gmail</w:t>
              <w:tab/>
              <w:t xml:space="preserve">17</w:t>
            </w:r>
          </w:hyperlink>
          <w:r w:rsidDel="00000000" w:rsidR="00000000" w:rsidRPr="00000000">
            <w:rPr>
              <w:rtl w:val="0"/>
            </w:rPr>
          </w:r>
        </w:p>
        <w:p w:rsidR="00000000" w:rsidDel="00000000" w:rsidP="00000000" w:rsidRDefault="00000000" w:rsidRPr="00000000" w14:paraId="0000004C">
          <w:pPr>
            <w:widowControl w:val="0"/>
            <w:tabs>
              <w:tab w:val="right" w:leader="dot" w:pos="12000"/>
            </w:tabs>
            <w:spacing w:before="60" w:line="240" w:lineRule="auto"/>
            <w:ind w:left="720"/>
            <w:jc w:val="left"/>
            <w:rPr>
              <w:rFonts w:ascii="Arial" w:cs="Arial" w:eastAsia="Arial" w:hAnsi="Arial"/>
              <w:b w:val="0"/>
              <w:i w:val="0"/>
              <w:smallCaps w:val="0"/>
              <w:strike w:val="0"/>
              <w:color w:val="000000"/>
              <w:sz w:val="22"/>
              <w:szCs w:val="22"/>
              <w:u w:val="none"/>
              <w:shd w:fill="auto" w:val="clear"/>
              <w:vertAlign w:val="baseline"/>
            </w:rPr>
          </w:pPr>
          <w:hyperlink w:anchor="_5p6a0jr3alj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3.5.3 Documentos de Google</w:t>
              <w:tab/>
              <w:t xml:space="preserve">17</w:t>
            </w:r>
          </w:hyperlink>
          <w:r w:rsidDel="00000000" w:rsidR="00000000" w:rsidRPr="00000000">
            <w:rPr>
              <w:rtl w:val="0"/>
            </w:rPr>
          </w:r>
        </w:p>
        <w:p w:rsidR="00000000" w:rsidDel="00000000" w:rsidP="00000000" w:rsidRDefault="00000000" w:rsidRPr="00000000" w14:paraId="0000004D">
          <w:pPr>
            <w:widowControl w:val="0"/>
            <w:tabs>
              <w:tab w:val="right" w:leader="dot"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k9nx5axs8uv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3.6 Metodología de trabajo</w:t>
              <w:tab/>
              <w:t xml:space="preserve">18</w:t>
            </w:r>
          </w:hyperlink>
          <w:r w:rsidDel="00000000" w:rsidR="00000000" w:rsidRPr="00000000">
            <w:rPr>
              <w:rtl w:val="0"/>
            </w:rPr>
          </w:r>
        </w:p>
        <w:p w:rsidR="00000000" w:rsidDel="00000000" w:rsidP="00000000" w:rsidRDefault="00000000" w:rsidRPr="00000000" w14:paraId="0000004E">
          <w:pPr>
            <w:widowControl w:val="0"/>
            <w:tabs>
              <w:tab w:val="right" w:leader="dot"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x6g3ej1bqfe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3.5 Educación Digital</w:t>
              <w:tab/>
              <w:t xml:space="preserve">18</w:t>
            </w:r>
          </w:hyperlink>
          <w:r w:rsidDel="00000000" w:rsidR="00000000" w:rsidRPr="00000000">
            <w:rPr>
              <w:rtl w:val="0"/>
            </w:rPr>
          </w:r>
        </w:p>
        <w:p w:rsidR="00000000" w:rsidDel="00000000" w:rsidP="00000000" w:rsidRDefault="00000000" w:rsidRPr="00000000" w14:paraId="0000004F">
          <w:pPr>
            <w:widowControl w:val="0"/>
            <w:tabs>
              <w:tab w:val="right" w:leader="dot" w:pos="12000"/>
            </w:tabs>
            <w:spacing w:before="60" w:line="240" w:lineRule="auto"/>
            <w:ind w:firstLine="0"/>
            <w:jc w:val="left"/>
            <w:rPr>
              <w:rFonts w:ascii="Arial" w:cs="Arial" w:eastAsia="Arial" w:hAnsi="Arial"/>
              <w:b w:val="1"/>
              <w:i w:val="0"/>
              <w:smallCaps w:val="0"/>
              <w:strike w:val="0"/>
              <w:color w:val="000000"/>
              <w:sz w:val="22"/>
              <w:szCs w:val="22"/>
              <w:u w:val="none"/>
              <w:shd w:fill="auto" w:val="clear"/>
              <w:vertAlign w:val="baseline"/>
            </w:rPr>
          </w:pPr>
          <w:hyperlink w:anchor="_lnxbz9">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CAPÍTULO IV - DISEÑO METODOLÓGICO</w:t>
              <w:tab/>
              <w:t xml:space="preserve">19</w:t>
            </w:r>
          </w:hyperlink>
          <w:r w:rsidDel="00000000" w:rsidR="00000000" w:rsidRPr="00000000">
            <w:rPr>
              <w:rtl w:val="0"/>
            </w:rPr>
          </w:r>
        </w:p>
        <w:p w:rsidR="00000000" w:rsidDel="00000000" w:rsidP="00000000" w:rsidRDefault="00000000" w:rsidRPr="00000000" w14:paraId="00000050">
          <w:pPr>
            <w:widowControl w:val="0"/>
            <w:tabs>
              <w:tab w:val="right" w:leader="dot"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vlevfy4v1zs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 Planificación y organización</w:t>
              <w:tab/>
              <w:t xml:space="preserve">19</w:t>
            </w:r>
          </w:hyperlink>
          <w:r w:rsidDel="00000000" w:rsidR="00000000" w:rsidRPr="00000000">
            <w:rPr>
              <w:rtl w:val="0"/>
            </w:rPr>
          </w:r>
        </w:p>
        <w:p w:rsidR="00000000" w:rsidDel="00000000" w:rsidP="00000000" w:rsidRDefault="00000000" w:rsidRPr="00000000" w14:paraId="00000051">
          <w:pPr>
            <w:widowControl w:val="0"/>
            <w:tabs>
              <w:tab w:val="right" w:leader="dot"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2jxsxq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 Metodología SCRUM</w:t>
              <w:tab/>
              <w:t xml:space="preserve">19</w:t>
            </w:r>
          </w:hyperlink>
          <w:r w:rsidDel="00000000" w:rsidR="00000000" w:rsidRPr="00000000">
            <w:rPr>
              <w:rtl w:val="0"/>
            </w:rPr>
          </w:r>
        </w:p>
        <w:p w:rsidR="00000000" w:rsidDel="00000000" w:rsidP="00000000" w:rsidRDefault="00000000" w:rsidRPr="00000000" w14:paraId="00000052">
          <w:pPr>
            <w:widowControl w:val="0"/>
            <w:tabs>
              <w:tab w:val="right" w:leader="dot" w:pos="12000"/>
            </w:tabs>
            <w:spacing w:before="60" w:line="240" w:lineRule="auto"/>
            <w:ind w:left="720"/>
            <w:jc w:val="left"/>
            <w:rPr>
              <w:rFonts w:ascii="Arial" w:cs="Arial" w:eastAsia="Arial" w:hAnsi="Arial"/>
              <w:b w:val="0"/>
              <w:i w:val="0"/>
              <w:smallCaps w:val="0"/>
              <w:strike w:val="0"/>
              <w:color w:val="000000"/>
              <w:sz w:val="22"/>
              <w:szCs w:val="22"/>
              <w:u w:val="none"/>
              <w:shd w:fill="auto" w:val="clear"/>
              <w:vertAlign w:val="baseline"/>
            </w:rPr>
          </w:pPr>
          <w:hyperlink w:anchor="_2jxsxq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4.2.1. Presentación de requisitos</w:t>
              <w:tab/>
              <w:t xml:space="preserve">20</w:t>
            </w:r>
          </w:hyperlink>
          <w:r w:rsidDel="00000000" w:rsidR="00000000" w:rsidRPr="00000000">
            <w:rPr>
              <w:rtl w:val="0"/>
            </w:rPr>
          </w:r>
        </w:p>
        <w:p w:rsidR="00000000" w:rsidDel="00000000" w:rsidP="00000000" w:rsidRDefault="00000000" w:rsidRPr="00000000" w14:paraId="00000053">
          <w:pPr>
            <w:widowControl w:val="0"/>
            <w:tabs>
              <w:tab w:val="right" w:leader="dot"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fgoe1t86idu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Programación</w:t>
              <w:tab/>
              <w:t xml:space="preserve">20</w:t>
            </w:r>
          </w:hyperlink>
          <w:r w:rsidDel="00000000" w:rsidR="00000000" w:rsidRPr="00000000">
            <w:rPr>
              <w:rtl w:val="0"/>
            </w:rPr>
          </w:r>
        </w:p>
        <w:p w:rsidR="00000000" w:rsidDel="00000000" w:rsidP="00000000" w:rsidRDefault="00000000" w:rsidRPr="00000000" w14:paraId="00000054">
          <w:pPr>
            <w:widowControl w:val="0"/>
            <w:tabs>
              <w:tab w:val="right" w:leader="dot" w:pos="12000"/>
            </w:tabs>
            <w:spacing w:before="60" w:line="24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y8qeqdir4s1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submenús principales</w:t>
              <w:tab/>
              <w:t xml:space="preserve">20</w:t>
            </w:r>
          </w:hyperlink>
          <w:r w:rsidDel="00000000" w:rsidR="00000000" w:rsidRPr="00000000">
            <w:rPr>
              <w:rtl w:val="0"/>
            </w:rPr>
          </w:r>
        </w:p>
        <w:p w:rsidR="00000000" w:rsidDel="00000000" w:rsidP="00000000" w:rsidRDefault="00000000" w:rsidRPr="00000000" w14:paraId="00000055">
          <w:pPr>
            <w:widowControl w:val="0"/>
            <w:tabs>
              <w:tab w:val="right" w:leader="dot" w:pos="12000"/>
            </w:tabs>
            <w:spacing w:before="60" w:line="24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c63ff8c4nnj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Funciones adicionales</w:t>
              <w:tab/>
              <w:t xml:space="preserve">20</w:t>
            </w:r>
          </w:hyperlink>
          <w:r w:rsidDel="00000000" w:rsidR="00000000" w:rsidRPr="00000000">
            <w:rPr>
              <w:rtl w:val="0"/>
            </w:rPr>
          </w:r>
        </w:p>
        <w:p w:rsidR="00000000" w:rsidDel="00000000" w:rsidP="00000000" w:rsidRDefault="00000000" w:rsidRPr="00000000" w14:paraId="00000056">
          <w:pPr>
            <w:widowControl w:val="0"/>
            <w:tabs>
              <w:tab w:val="right" w:leader="dot"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2a4vw3vl594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Base de datos</w:t>
              <w:tab/>
              <w:t xml:space="preserve">20</w:t>
            </w:r>
          </w:hyperlink>
          <w:r w:rsidDel="00000000" w:rsidR="00000000" w:rsidRPr="00000000">
            <w:rPr>
              <w:rtl w:val="0"/>
            </w:rPr>
          </w:r>
        </w:p>
        <w:p w:rsidR="00000000" w:rsidDel="00000000" w:rsidP="00000000" w:rsidRDefault="00000000" w:rsidRPr="00000000" w14:paraId="00000057">
          <w:pPr>
            <w:widowControl w:val="0"/>
            <w:tabs>
              <w:tab w:val="right" w:leader="dot" w:pos="12000"/>
            </w:tabs>
            <w:spacing w:before="60" w:line="24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so3eu342idc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Módulo de tareas</w:t>
              <w:tab/>
              <w:t xml:space="preserve">20</w:t>
            </w:r>
          </w:hyperlink>
          <w:r w:rsidDel="00000000" w:rsidR="00000000" w:rsidRPr="00000000">
            <w:rPr>
              <w:rtl w:val="0"/>
            </w:rPr>
          </w:r>
        </w:p>
        <w:p w:rsidR="00000000" w:rsidDel="00000000" w:rsidP="00000000" w:rsidRDefault="00000000" w:rsidRPr="00000000" w14:paraId="00000058">
          <w:pPr>
            <w:widowControl w:val="0"/>
            <w:tabs>
              <w:tab w:val="right" w:leader="dot"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71jpm1ukuk2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Publicaciones</w:t>
              <w:tab/>
              <w:t xml:space="preserve">20</w:t>
            </w:r>
          </w:hyperlink>
          <w:r w:rsidDel="00000000" w:rsidR="00000000" w:rsidRPr="00000000">
            <w:rPr>
              <w:rtl w:val="0"/>
            </w:rPr>
          </w:r>
        </w:p>
        <w:p w:rsidR="00000000" w:rsidDel="00000000" w:rsidP="00000000" w:rsidRDefault="00000000" w:rsidRPr="00000000" w14:paraId="00000059">
          <w:pPr>
            <w:widowControl w:val="0"/>
            <w:tabs>
              <w:tab w:val="right" w:leader="dot"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6pm3n3e4lld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Diseño y Maquetación</w:t>
              <w:tab/>
              <w:t xml:space="preserve">21</w:t>
            </w:r>
          </w:hyperlink>
          <w:r w:rsidDel="00000000" w:rsidR="00000000" w:rsidRPr="00000000">
            <w:rPr>
              <w:rtl w:val="0"/>
            </w:rPr>
          </w:r>
        </w:p>
        <w:p w:rsidR="00000000" w:rsidDel="00000000" w:rsidP="00000000" w:rsidRDefault="00000000" w:rsidRPr="00000000" w14:paraId="0000005A">
          <w:pPr>
            <w:widowControl w:val="0"/>
            <w:tabs>
              <w:tab w:val="right" w:leader="dot"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sny474a50dq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Gestión de usuarios y clases</w:t>
              <w:tab/>
              <w:t xml:space="preserve">21</w:t>
            </w:r>
          </w:hyperlink>
          <w:r w:rsidDel="00000000" w:rsidR="00000000" w:rsidRPr="00000000">
            <w:rPr>
              <w:rtl w:val="0"/>
            </w:rPr>
          </w:r>
        </w:p>
        <w:p w:rsidR="00000000" w:rsidDel="00000000" w:rsidP="00000000" w:rsidRDefault="00000000" w:rsidRPr="00000000" w14:paraId="0000005B">
          <w:pPr>
            <w:widowControl w:val="0"/>
            <w:tabs>
              <w:tab w:val="right" w:leader="dot" w:pos="12000"/>
            </w:tabs>
            <w:spacing w:before="60" w:line="24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eyoxz7xfrpu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separación de tablas</w:t>
              <w:tab/>
              <w:t xml:space="preserve">21</w:t>
            </w:r>
          </w:hyperlink>
          <w:r w:rsidDel="00000000" w:rsidR="00000000" w:rsidRPr="00000000">
            <w:rPr>
              <w:rtl w:val="0"/>
            </w:rPr>
          </w:r>
        </w:p>
        <w:p w:rsidR="00000000" w:rsidDel="00000000" w:rsidP="00000000" w:rsidRDefault="00000000" w:rsidRPr="00000000" w14:paraId="0000005C">
          <w:pPr>
            <w:widowControl w:val="0"/>
            <w:tabs>
              <w:tab w:val="right" w:leader="dot" w:pos="12000"/>
            </w:tabs>
            <w:spacing w:before="60" w:line="24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crqtgkylmri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Clases</w:t>
              <w:tab/>
              <w:t xml:space="preserve">21</w:t>
            </w:r>
          </w:hyperlink>
          <w:r w:rsidDel="00000000" w:rsidR="00000000" w:rsidRPr="00000000">
            <w:rPr>
              <w:rtl w:val="0"/>
            </w:rPr>
          </w:r>
        </w:p>
        <w:p w:rsidR="00000000" w:rsidDel="00000000" w:rsidP="00000000" w:rsidRDefault="00000000" w:rsidRPr="00000000" w14:paraId="0000005D">
          <w:pPr>
            <w:widowControl w:val="0"/>
            <w:tabs>
              <w:tab w:val="right" w:leader="dot"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aou19q90wd9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Requisitos técnicos y de entrega</w:t>
              <w:tab/>
              <w:t xml:space="preserve">21</w:t>
            </w:r>
          </w:hyperlink>
          <w:r w:rsidDel="00000000" w:rsidR="00000000" w:rsidRPr="00000000">
            <w:rPr>
              <w:rtl w:val="0"/>
            </w:rPr>
          </w:r>
        </w:p>
        <w:p w:rsidR="00000000" w:rsidDel="00000000" w:rsidP="00000000" w:rsidRDefault="00000000" w:rsidRPr="00000000" w14:paraId="0000005E">
          <w:pPr>
            <w:widowControl w:val="0"/>
            <w:tabs>
              <w:tab w:val="right" w:leader="dot" w:pos="12000"/>
            </w:tabs>
            <w:spacing w:before="60" w:line="24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2mngh3bilos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Tareas específicas a presentar</w:t>
              <w:tab/>
              <w:t xml:space="preserve">21</w:t>
            </w:r>
          </w:hyperlink>
          <w:r w:rsidDel="00000000" w:rsidR="00000000" w:rsidRPr="00000000">
            <w:rPr>
              <w:rtl w:val="0"/>
            </w:rPr>
          </w:r>
        </w:p>
        <w:p w:rsidR="00000000" w:rsidDel="00000000" w:rsidP="00000000" w:rsidRDefault="00000000" w:rsidRPr="00000000" w14:paraId="0000005F">
          <w:pPr>
            <w:widowControl w:val="0"/>
            <w:tabs>
              <w:tab w:val="right" w:leader="dot" w:pos="12000"/>
            </w:tabs>
            <w:spacing w:before="60" w:line="240" w:lineRule="auto"/>
            <w:ind w:left="720"/>
            <w:jc w:val="left"/>
            <w:rPr>
              <w:rFonts w:ascii="Arial" w:cs="Arial" w:eastAsia="Arial" w:hAnsi="Arial"/>
              <w:b w:val="0"/>
              <w:i w:val="0"/>
              <w:smallCaps w:val="0"/>
              <w:strike w:val="0"/>
              <w:color w:val="000000"/>
              <w:sz w:val="22"/>
              <w:szCs w:val="22"/>
              <w:u w:val="none"/>
              <w:shd w:fill="auto" w:val="clear"/>
              <w:vertAlign w:val="baseline"/>
            </w:rPr>
          </w:pPr>
          <w:hyperlink w:anchor="_2jxsxq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4.2.2. Distribución de entregas</w:t>
              <w:tab/>
              <w:t xml:space="preserve">22</w:t>
            </w:r>
          </w:hyperlink>
          <w:r w:rsidDel="00000000" w:rsidR="00000000" w:rsidRPr="00000000">
            <w:rPr>
              <w:rtl w:val="0"/>
            </w:rPr>
          </w:r>
        </w:p>
        <w:p w:rsidR="00000000" w:rsidDel="00000000" w:rsidP="00000000" w:rsidRDefault="00000000" w:rsidRPr="00000000" w14:paraId="00000060">
          <w:pPr>
            <w:widowControl w:val="0"/>
            <w:tabs>
              <w:tab w:val="right" w:leader="dot" w:pos="12000"/>
            </w:tabs>
            <w:spacing w:before="60" w:line="240" w:lineRule="auto"/>
            <w:ind w:left="720"/>
            <w:jc w:val="left"/>
            <w:rPr>
              <w:rFonts w:ascii="Arial" w:cs="Arial" w:eastAsia="Arial" w:hAnsi="Arial"/>
              <w:b w:val="0"/>
              <w:i w:val="0"/>
              <w:smallCaps w:val="0"/>
              <w:strike w:val="0"/>
              <w:color w:val="000000"/>
              <w:sz w:val="22"/>
              <w:szCs w:val="22"/>
              <w:u w:val="none"/>
              <w:shd w:fill="auto" w:val="clear"/>
              <w:vertAlign w:val="baseline"/>
            </w:rPr>
          </w:pPr>
          <w:hyperlink w:anchor="_2jxsxq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4.2.3. Evaluación de entregas</w:t>
              <w:tab/>
              <w:t xml:space="preserve">22</w:t>
            </w:r>
          </w:hyperlink>
          <w:r w:rsidDel="00000000" w:rsidR="00000000" w:rsidRPr="00000000">
            <w:rPr>
              <w:rtl w:val="0"/>
            </w:rPr>
          </w:r>
        </w:p>
        <w:p w:rsidR="00000000" w:rsidDel="00000000" w:rsidP="00000000" w:rsidRDefault="00000000" w:rsidRPr="00000000" w14:paraId="00000061">
          <w:pPr>
            <w:widowControl w:val="0"/>
            <w:tabs>
              <w:tab w:val="right" w:leader="dot"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z337y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4.3. Análisis</w:t>
              <w:tab/>
              <w:t xml:space="preserve">22</w:t>
            </w:r>
          </w:hyperlink>
          <w:r w:rsidDel="00000000" w:rsidR="00000000" w:rsidRPr="00000000">
            <w:rPr>
              <w:rtl w:val="0"/>
            </w:rPr>
          </w:r>
        </w:p>
        <w:p w:rsidR="00000000" w:rsidDel="00000000" w:rsidP="00000000" w:rsidRDefault="00000000" w:rsidRPr="00000000" w14:paraId="00000062">
          <w:pPr>
            <w:widowControl w:val="0"/>
            <w:tabs>
              <w:tab w:val="right" w:leader="dot" w:pos="12000"/>
            </w:tabs>
            <w:spacing w:before="60" w:line="240" w:lineRule="auto"/>
            <w:ind w:left="720"/>
            <w:jc w:val="left"/>
            <w:rPr>
              <w:rFonts w:ascii="Arial" w:cs="Arial" w:eastAsia="Arial" w:hAnsi="Arial"/>
              <w:b w:val="0"/>
              <w:i w:val="0"/>
              <w:smallCaps w:val="0"/>
              <w:strike w:val="0"/>
              <w:color w:val="000000"/>
              <w:sz w:val="22"/>
              <w:szCs w:val="22"/>
              <w:u w:val="none"/>
              <w:shd w:fill="auto" w:val="clear"/>
              <w:vertAlign w:val="baseline"/>
            </w:rPr>
          </w:pPr>
          <w:hyperlink w:anchor="_3j2qqm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4.3.1. Actores</w:t>
              <w:tab/>
              <w:t xml:space="preserve">22</w:t>
            </w:r>
          </w:hyperlink>
          <w:r w:rsidDel="00000000" w:rsidR="00000000" w:rsidRPr="00000000">
            <w:rPr>
              <w:rtl w:val="0"/>
            </w:rPr>
          </w:r>
        </w:p>
        <w:p w:rsidR="00000000" w:rsidDel="00000000" w:rsidP="00000000" w:rsidRDefault="00000000" w:rsidRPr="00000000" w14:paraId="00000063">
          <w:pPr>
            <w:widowControl w:val="0"/>
            <w:tabs>
              <w:tab w:val="right" w:leader="dot" w:pos="12000"/>
            </w:tabs>
            <w:spacing w:before="60" w:line="240" w:lineRule="auto"/>
            <w:ind w:left="720"/>
            <w:jc w:val="left"/>
            <w:rPr>
              <w:rFonts w:ascii="Arial" w:cs="Arial" w:eastAsia="Arial" w:hAnsi="Arial"/>
              <w:b w:val="0"/>
              <w:i w:val="0"/>
              <w:smallCaps w:val="0"/>
              <w:strike w:val="0"/>
              <w:color w:val="000000"/>
              <w:sz w:val="22"/>
              <w:szCs w:val="22"/>
              <w:u w:val="none"/>
              <w:shd w:fill="auto" w:val="clear"/>
              <w:vertAlign w:val="baseline"/>
            </w:rPr>
          </w:pPr>
          <w:hyperlink w:anchor="_1y810t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4.3.2. Casos de Uso por Actor</w:t>
              <w:tab/>
              <w:t xml:space="preserve">23</w:t>
            </w:r>
          </w:hyperlink>
          <w:r w:rsidDel="00000000" w:rsidR="00000000" w:rsidRPr="00000000">
            <w:rPr>
              <w:rtl w:val="0"/>
            </w:rPr>
          </w:r>
        </w:p>
        <w:p w:rsidR="00000000" w:rsidDel="00000000" w:rsidP="00000000" w:rsidRDefault="00000000" w:rsidRPr="00000000" w14:paraId="00000064">
          <w:pPr>
            <w:widowControl w:val="0"/>
            <w:tabs>
              <w:tab w:val="right" w:leader="dot"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q8wcddr9u98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4.3.2.1 Estudiante</w:t>
              <w:tab/>
              <w:t xml:space="preserve">23</w:t>
            </w:r>
          </w:hyperlink>
          <w:r w:rsidDel="00000000" w:rsidR="00000000" w:rsidRPr="00000000">
            <w:rPr>
              <w:rtl w:val="0"/>
            </w:rPr>
          </w:r>
        </w:p>
        <w:p w:rsidR="00000000" w:rsidDel="00000000" w:rsidP="00000000" w:rsidRDefault="00000000" w:rsidRPr="00000000" w14:paraId="00000065">
          <w:pPr>
            <w:widowControl w:val="0"/>
            <w:tabs>
              <w:tab w:val="right" w:leader="dot" w:pos="12000"/>
            </w:tabs>
            <w:spacing w:before="60" w:line="240" w:lineRule="auto"/>
            <w:ind w:left="720"/>
            <w:jc w:val="left"/>
            <w:rPr>
              <w:rFonts w:ascii="Arial" w:cs="Arial" w:eastAsia="Arial" w:hAnsi="Arial"/>
              <w:b w:val="0"/>
              <w:i w:val="0"/>
              <w:smallCaps w:val="0"/>
              <w:strike w:val="0"/>
              <w:color w:val="000000"/>
              <w:sz w:val="22"/>
              <w:szCs w:val="22"/>
              <w:u w:val="none"/>
              <w:shd w:fill="auto" w:val="clear"/>
              <w:vertAlign w:val="baseline"/>
            </w:rPr>
          </w:pPr>
          <w:hyperlink w:anchor="_fm179bus9b5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4.3.3. Descripción de historias de usuario</w:t>
              <w:tab/>
              <w:t xml:space="preserve">24</w:t>
            </w:r>
          </w:hyperlink>
          <w:r w:rsidDel="00000000" w:rsidR="00000000" w:rsidRPr="00000000">
            <w:rPr>
              <w:rtl w:val="0"/>
            </w:rPr>
          </w:r>
        </w:p>
        <w:p w:rsidR="00000000" w:rsidDel="00000000" w:rsidP="00000000" w:rsidRDefault="00000000" w:rsidRPr="00000000" w14:paraId="00000066">
          <w:pPr>
            <w:widowControl w:val="0"/>
            <w:tabs>
              <w:tab w:val="right" w:leader="dot" w:pos="12000"/>
            </w:tabs>
            <w:spacing w:before="60" w:line="240" w:lineRule="auto"/>
            <w:ind w:firstLine="0"/>
            <w:jc w:val="left"/>
            <w:rPr>
              <w:rFonts w:ascii="Arial" w:cs="Arial" w:eastAsia="Arial" w:hAnsi="Arial"/>
              <w:b w:val="1"/>
              <w:i w:val="0"/>
              <w:smallCaps w:val="0"/>
              <w:strike w:val="0"/>
              <w:color w:val="000000"/>
              <w:sz w:val="22"/>
              <w:szCs w:val="22"/>
              <w:u w:val="none"/>
              <w:shd w:fill="auto" w:val="clear"/>
              <w:vertAlign w:val="baseline"/>
            </w:rPr>
          </w:pPr>
          <w:hyperlink w:anchor="_2xcytpi">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CAPÍTULO V - DISEÑO DE PROTOTIPO E IMPLEMENTACIÓN</w:t>
              <w:tab/>
              <w:t xml:space="preserve">25</w:t>
            </w:r>
          </w:hyperlink>
          <w:r w:rsidDel="00000000" w:rsidR="00000000" w:rsidRPr="00000000">
            <w:rPr>
              <w:rtl w:val="0"/>
            </w:rPr>
          </w:r>
        </w:p>
        <w:p w:rsidR="00000000" w:rsidDel="00000000" w:rsidP="00000000" w:rsidRDefault="00000000" w:rsidRPr="00000000" w14:paraId="00000067">
          <w:pPr>
            <w:widowControl w:val="0"/>
            <w:tabs>
              <w:tab w:val="right" w:leader="dot"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1ci93x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5.1. Diseño</w:t>
              <w:tab/>
              <w:t xml:space="preserve">25</w:t>
            </w:r>
          </w:hyperlink>
          <w:r w:rsidDel="00000000" w:rsidR="00000000" w:rsidRPr="00000000">
            <w:rPr>
              <w:rtl w:val="0"/>
            </w:rPr>
          </w:r>
        </w:p>
        <w:p w:rsidR="00000000" w:rsidDel="00000000" w:rsidP="00000000" w:rsidRDefault="00000000" w:rsidRPr="00000000" w14:paraId="00000068">
          <w:pPr>
            <w:widowControl w:val="0"/>
            <w:tabs>
              <w:tab w:val="right" w:leader="dot" w:pos="12000"/>
            </w:tabs>
            <w:spacing w:before="60" w:line="240" w:lineRule="auto"/>
            <w:ind w:left="720"/>
            <w:jc w:val="left"/>
            <w:rPr>
              <w:rFonts w:ascii="Arial" w:cs="Arial" w:eastAsia="Arial" w:hAnsi="Arial"/>
              <w:b w:val="0"/>
              <w:i w:val="0"/>
              <w:smallCaps w:val="0"/>
              <w:strike w:val="0"/>
              <w:color w:val="000000"/>
              <w:sz w:val="22"/>
              <w:szCs w:val="22"/>
              <w:u w:val="none"/>
              <w:shd w:fill="auto" w:val="clear"/>
              <w:vertAlign w:val="baseline"/>
            </w:rPr>
          </w:pPr>
          <w:hyperlink w:anchor="_3whwml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5.1.1. Diagrama E - R</w:t>
              <w:tab/>
              <w:t xml:space="preserve">25</w:t>
            </w:r>
          </w:hyperlink>
          <w:r w:rsidDel="00000000" w:rsidR="00000000" w:rsidRPr="00000000">
            <w:rPr>
              <w:rtl w:val="0"/>
            </w:rPr>
          </w:r>
        </w:p>
        <w:p w:rsidR="00000000" w:rsidDel="00000000" w:rsidP="00000000" w:rsidRDefault="00000000" w:rsidRPr="00000000" w14:paraId="00000069">
          <w:pPr>
            <w:widowControl w:val="0"/>
            <w:tabs>
              <w:tab w:val="right" w:leader="dot" w:pos="12000"/>
            </w:tabs>
            <w:spacing w:before="60" w:line="240" w:lineRule="auto"/>
            <w:ind w:left="720"/>
            <w:jc w:val="left"/>
            <w:rPr>
              <w:rFonts w:ascii="Arial" w:cs="Arial" w:eastAsia="Arial" w:hAnsi="Arial"/>
              <w:b w:val="0"/>
              <w:i w:val="0"/>
              <w:smallCaps w:val="0"/>
              <w:strike w:val="0"/>
              <w:color w:val="000000"/>
              <w:sz w:val="22"/>
              <w:szCs w:val="22"/>
              <w:u w:val="none"/>
              <w:shd w:fill="auto" w:val="clear"/>
              <w:vertAlign w:val="baseline"/>
            </w:rPr>
          </w:pPr>
          <w:hyperlink w:anchor="_2bn6ws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5.1.2. Script de la Base de Datos</w:t>
              <w:tab/>
              <w:t xml:space="preserve">25</w:t>
            </w:r>
          </w:hyperlink>
          <w:r w:rsidDel="00000000" w:rsidR="00000000" w:rsidRPr="00000000">
            <w:rPr>
              <w:rtl w:val="0"/>
            </w:rPr>
          </w:r>
        </w:p>
        <w:p w:rsidR="00000000" w:rsidDel="00000000" w:rsidP="00000000" w:rsidRDefault="00000000" w:rsidRPr="00000000" w14:paraId="0000006A">
          <w:pPr>
            <w:widowControl w:val="0"/>
            <w:tabs>
              <w:tab w:val="right" w:leader="dot" w:pos="12000"/>
            </w:tabs>
            <w:spacing w:before="60" w:line="240" w:lineRule="auto"/>
            <w:ind w:left="720"/>
            <w:jc w:val="left"/>
            <w:rPr>
              <w:rFonts w:ascii="Arial" w:cs="Arial" w:eastAsia="Arial" w:hAnsi="Arial"/>
              <w:b w:val="0"/>
              <w:i w:val="0"/>
              <w:smallCaps w:val="0"/>
              <w:strike w:val="0"/>
              <w:color w:val="000000"/>
              <w:sz w:val="22"/>
              <w:szCs w:val="22"/>
              <w:u w:val="none"/>
              <w:shd w:fill="auto" w:val="clear"/>
              <w:vertAlign w:val="baseline"/>
            </w:rPr>
          </w:pPr>
          <w:hyperlink w:anchor="_qsh70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5.1.3. Presentación – Interfaz Gráfica del Usuario</w:t>
              <w:tab/>
              <w:t xml:space="preserve">42</w:t>
            </w:r>
          </w:hyperlink>
          <w:r w:rsidDel="00000000" w:rsidR="00000000" w:rsidRPr="00000000">
            <w:rPr>
              <w:rtl w:val="0"/>
            </w:rPr>
          </w:r>
        </w:p>
        <w:p w:rsidR="00000000" w:rsidDel="00000000" w:rsidP="00000000" w:rsidRDefault="00000000" w:rsidRPr="00000000" w14:paraId="0000006B">
          <w:pPr>
            <w:widowControl w:val="0"/>
            <w:tabs>
              <w:tab w:val="right" w:leader="dot"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3as4po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5.2. Implementación</w:t>
              <w:tab/>
              <w:t xml:space="preserve">45</w:t>
            </w:r>
          </w:hyperlink>
          <w:r w:rsidDel="00000000" w:rsidR="00000000" w:rsidRPr="00000000">
            <w:rPr>
              <w:rtl w:val="0"/>
            </w:rPr>
          </w:r>
        </w:p>
        <w:p w:rsidR="00000000" w:rsidDel="00000000" w:rsidP="00000000" w:rsidRDefault="00000000" w:rsidRPr="00000000" w14:paraId="0000006C">
          <w:pPr>
            <w:widowControl w:val="0"/>
            <w:tabs>
              <w:tab w:val="right" w:leader="dot" w:pos="12000"/>
            </w:tabs>
            <w:spacing w:before="60" w:line="240" w:lineRule="auto"/>
            <w:ind w:left="720"/>
            <w:jc w:val="left"/>
            <w:rPr>
              <w:rFonts w:ascii="Arial" w:cs="Arial" w:eastAsia="Arial" w:hAnsi="Arial"/>
              <w:b w:val="0"/>
              <w:i w:val="0"/>
              <w:smallCaps w:val="0"/>
              <w:strike w:val="0"/>
              <w:color w:val="000000"/>
              <w:sz w:val="22"/>
              <w:szCs w:val="22"/>
              <w:u w:val="none"/>
              <w:shd w:fill="auto" w:val="clear"/>
              <w:vertAlign w:val="baseline"/>
            </w:rPr>
          </w:pPr>
          <w:hyperlink w:anchor="_1pxezw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5.2.1. Tecnologías Utilizadas</w:t>
              <w:tab/>
              <w:t xml:space="preserve">45</w:t>
            </w:r>
          </w:hyperlink>
          <w:r w:rsidDel="00000000" w:rsidR="00000000" w:rsidRPr="00000000">
            <w:rPr>
              <w:rtl w:val="0"/>
            </w:rPr>
          </w:r>
        </w:p>
        <w:p w:rsidR="00000000" w:rsidDel="00000000" w:rsidP="00000000" w:rsidRDefault="00000000" w:rsidRPr="00000000" w14:paraId="0000006D">
          <w:pPr>
            <w:widowControl w:val="0"/>
            <w:tabs>
              <w:tab w:val="right" w:leader="dot" w:pos="12000"/>
            </w:tabs>
            <w:spacing w:before="60" w:line="240" w:lineRule="auto"/>
            <w:ind w:left="720"/>
            <w:jc w:val="left"/>
            <w:rPr>
              <w:rFonts w:ascii="Arial" w:cs="Arial" w:eastAsia="Arial" w:hAnsi="Arial"/>
              <w:b w:val="0"/>
              <w:i w:val="0"/>
              <w:smallCaps w:val="0"/>
              <w:strike w:val="0"/>
              <w:color w:val="000000"/>
              <w:sz w:val="22"/>
              <w:szCs w:val="22"/>
              <w:u w:val="none"/>
              <w:shd w:fill="auto" w:val="clear"/>
              <w:vertAlign w:val="baseline"/>
            </w:rPr>
          </w:pPr>
          <w:hyperlink w:anchor="_49x2ik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5.2.2. Interfaz Final de la Página Web</w:t>
              <w:tab/>
              <w:t xml:space="preserve">46</w:t>
            </w:r>
          </w:hyperlink>
          <w:r w:rsidDel="00000000" w:rsidR="00000000" w:rsidRPr="00000000">
            <w:rPr>
              <w:rtl w:val="0"/>
            </w:rPr>
          </w:r>
        </w:p>
        <w:p w:rsidR="00000000" w:rsidDel="00000000" w:rsidP="00000000" w:rsidRDefault="00000000" w:rsidRPr="00000000" w14:paraId="0000006E">
          <w:pPr>
            <w:widowControl w:val="0"/>
            <w:tabs>
              <w:tab w:val="right" w:leader="dot" w:pos="12000"/>
            </w:tabs>
            <w:spacing w:before="60" w:line="240" w:lineRule="auto"/>
            <w:ind w:left="720"/>
            <w:jc w:val="left"/>
            <w:rPr>
              <w:rFonts w:ascii="Arial" w:cs="Arial" w:eastAsia="Arial" w:hAnsi="Arial"/>
              <w:b w:val="0"/>
              <w:i w:val="0"/>
              <w:smallCaps w:val="0"/>
              <w:strike w:val="0"/>
              <w:color w:val="000000"/>
              <w:sz w:val="22"/>
              <w:szCs w:val="22"/>
              <w:u w:val="none"/>
              <w:shd w:fill="auto" w:val="clear"/>
              <w:vertAlign w:val="baseline"/>
            </w:rPr>
          </w:pPr>
          <w:hyperlink w:anchor="_kqf2dh96kap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5.2.3. Código Fuente</w:t>
              <w:tab/>
              <w:t xml:space="preserve">46</w:t>
            </w:r>
          </w:hyperlink>
          <w:r w:rsidDel="00000000" w:rsidR="00000000" w:rsidRPr="00000000">
            <w:rPr>
              <w:rtl w:val="0"/>
            </w:rPr>
          </w:r>
        </w:p>
        <w:p w:rsidR="00000000" w:rsidDel="00000000" w:rsidP="00000000" w:rsidRDefault="00000000" w:rsidRPr="00000000" w14:paraId="0000006F">
          <w:pPr>
            <w:widowControl w:val="0"/>
            <w:tabs>
              <w:tab w:val="right" w:leader="dot" w:pos="12000"/>
            </w:tabs>
            <w:spacing w:before="60" w:line="240" w:lineRule="auto"/>
            <w:ind w:firstLine="0"/>
            <w:jc w:val="left"/>
            <w:rPr>
              <w:rFonts w:ascii="Arial" w:cs="Arial" w:eastAsia="Arial" w:hAnsi="Arial"/>
              <w:b w:val="1"/>
              <w:i w:val="0"/>
              <w:smallCaps w:val="0"/>
              <w:strike w:val="0"/>
              <w:color w:val="000000"/>
              <w:sz w:val="22"/>
              <w:szCs w:val="22"/>
              <w:u w:val="none"/>
              <w:shd w:fill="auto" w:val="clear"/>
              <w:vertAlign w:val="baseline"/>
            </w:rPr>
          </w:pPr>
          <w:hyperlink w:anchor="_147n2z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CAPÍTULO VI - PRUEBAS DE VALIDACIÓN</w:t>
              <w:tab/>
              <w:t xml:space="preserve">47</w:t>
            </w:r>
          </w:hyperlink>
          <w:r w:rsidDel="00000000" w:rsidR="00000000" w:rsidRPr="00000000">
            <w:rPr>
              <w:rtl w:val="0"/>
            </w:rPr>
          </w:r>
        </w:p>
        <w:p w:rsidR="00000000" w:rsidDel="00000000" w:rsidP="00000000" w:rsidRDefault="00000000" w:rsidRPr="00000000" w14:paraId="00000070">
          <w:pPr>
            <w:widowControl w:val="0"/>
            <w:tabs>
              <w:tab w:val="right" w:leader="dot"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3o7al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6.1. Validación Usuario</w:t>
              <w:tab/>
              <w:t xml:space="preserve">47</w:t>
            </w:r>
          </w:hyperlink>
          <w:r w:rsidDel="00000000" w:rsidR="00000000" w:rsidRPr="00000000">
            <w:rPr>
              <w:rtl w:val="0"/>
            </w:rPr>
          </w:r>
        </w:p>
        <w:p w:rsidR="00000000" w:rsidDel="00000000" w:rsidP="00000000" w:rsidRDefault="00000000" w:rsidRPr="00000000" w14:paraId="00000071">
          <w:pPr>
            <w:widowControl w:val="0"/>
            <w:tabs>
              <w:tab w:val="right" w:leader="dot"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23ckvv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6.2. Validación de Formularios</w:t>
              <w:tab/>
              <w:t xml:space="preserve">47</w:t>
            </w:r>
          </w:hyperlink>
          <w:r w:rsidDel="00000000" w:rsidR="00000000" w:rsidRPr="00000000">
            <w:rPr>
              <w:rtl w:val="0"/>
            </w:rPr>
          </w:r>
        </w:p>
        <w:p w:rsidR="00000000" w:rsidDel="00000000" w:rsidP="00000000" w:rsidRDefault="00000000" w:rsidRPr="00000000" w14:paraId="00000072">
          <w:pPr>
            <w:widowControl w:val="0"/>
            <w:tabs>
              <w:tab w:val="right" w:leader="dot"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ihv63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6.3. Validación de Consultas SQL</w:t>
              <w:tab/>
              <w:t xml:space="preserve">47</w:t>
            </w:r>
          </w:hyperlink>
          <w:r w:rsidDel="00000000" w:rsidR="00000000" w:rsidRPr="00000000">
            <w:rPr>
              <w:rtl w:val="0"/>
            </w:rPr>
          </w:r>
        </w:p>
        <w:p w:rsidR="00000000" w:rsidDel="00000000" w:rsidP="00000000" w:rsidRDefault="00000000" w:rsidRPr="00000000" w14:paraId="00000073">
          <w:pPr>
            <w:widowControl w:val="0"/>
            <w:tabs>
              <w:tab w:val="right" w:leader="dot" w:pos="12000"/>
            </w:tabs>
            <w:spacing w:before="60" w:line="240" w:lineRule="auto"/>
            <w:ind w:firstLine="0"/>
            <w:jc w:val="left"/>
            <w:rPr>
              <w:rFonts w:ascii="Arial" w:cs="Arial" w:eastAsia="Arial" w:hAnsi="Arial"/>
              <w:b w:val="1"/>
              <w:i w:val="0"/>
              <w:smallCaps w:val="0"/>
              <w:strike w:val="0"/>
              <w:color w:val="000000"/>
              <w:sz w:val="22"/>
              <w:szCs w:val="22"/>
              <w:u w:val="none"/>
              <w:shd w:fill="auto" w:val="clear"/>
              <w:vertAlign w:val="baseline"/>
            </w:rPr>
          </w:pPr>
          <w:hyperlink w:anchor="_32hioqz">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CONCLUSIONES Y RECOMENDACIONES</w:t>
              <w:tab/>
              <w:t xml:space="preserve">48</w:t>
            </w:r>
          </w:hyperlink>
          <w:r w:rsidDel="00000000" w:rsidR="00000000" w:rsidRPr="00000000">
            <w:rPr>
              <w:rtl w:val="0"/>
            </w:rPr>
          </w:r>
        </w:p>
        <w:p w:rsidR="00000000" w:rsidDel="00000000" w:rsidP="00000000" w:rsidRDefault="00000000" w:rsidRPr="00000000" w14:paraId="00000074">
          <w:pPr>
            <w:widowControl w:val="0"/>
            <w:tabs>
              <w:tab w:val="right" w:leader="dot" w:pos="12000"/>
            </w:tabs>
            <w:spacing w:before="60" w:line="240" w:lineRule="auto"/>
            <w:ind w:firstLine="0"/>
            <w:jc w:val="left"/>
            <w:rPr>
              <w:rFonts w:ascii="Arial" w:cs="Arial" w:eastAsia="Arial" w:hAnsi="Arial"/>
              <w:b w:val="1"/>
              <w:i w:val="0"/>
              <w:smallCaps w:val="0"/>
              <w:strike w:val="0"/>
              <w:color w:val="000000"/>
              <w:sz w:val="22"/>
              <w:szCs w:val="22"/>
              <w:u w:val="none"/>
              <w:shd w:fill="auto" w:val="clear"/>
              <w:vertAlign w:val="baseline"/>
            </w:rPr>
          </w:pPr>
          <w:hyperlink w:anchor="_1hmsyys">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REFERENCIAS BIBLIOGRÁFICAS</w:t>
              <w:tab/>
              <w:t xml:space="preserve">49</w:t>
            </w:r>
          </w:hyperlink>
          <w:r w:rsidDel="00000000" w:rsidR="00000000" w:rsidRPr="00000000">
            <w:rPr>
              <w:rtl w:val="0"/>
            </w:rPr>
          </w:r>
        </w:p>
        <w:p w:rsidR="00000000" w:rsidDel="00000000" w:rsidP="00000000" w:rsidRDefault="00000000" w:rsidRPr="00000000" w14:paraId="00000075">
          <w:pPr>
            <w:widowControl w:val="0"/>
            <w:tabs>
              <w:tab w:val="right" w:leader="dot" w:pos="12000"/>
            </w:tabs>
            <w:spacing w:before="60" w:line="240" w:lineRule="auto"/>
            <w:ind w:firstLine="0"/>
            <w:jc w:val="left"/>
            <w:rPr>
              <w:rFonts w:ascii="Arial" w:cs="Arial" w:eastAsia="Arial" w:hAnsi="Arial"/>
              <w:b w:val="1"/>
              <w:i w:val="0"/>
              <w:smallCaps w:val="0"/>
              <w:strike w:val="0"/>
              <w:color w:val="000000"/>
              <w:sz w:val="22"/>
              <w:szCs w:val="22"/>
              <w:u w:val="none"/>
              <w:shd w:fill="auto" w:val="clear"/>
              <w:vertAlign w:val="baseline"/>
            </w:rPr>
          </w:pPr>
          <w:hyperlink w:anchor="_41mghml">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ANEXOS</w:t>
              <w:tab/>
              <w:t xml:space="preserve">52</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76">
      <w:pPr>
        <w:jc w:val="center"/>
        <w:rPr>
          <w:rFonts w:ascii="Arial" w:cs="Arial" w:eastAsia="Arial" w:hAnsi="Arial"/>
        </w:rPr>
        <w:sectPr>
          <w:headerReference r:id="rId7" w:type="default"/>
          <w:pgSz w:h="15840" w:w="12240" w:orient="portrait"/>
          <w:pgMar w:bottom="1417.3228346456694" w:top="1417.3228346456694" w:left="1700.7874015748032" w:right="1417.3228346456694" w:header="0" w:footer="0"/>
          <w:pgNumType w:start="1"/>
        </w:sectPr>
      </w:pPr>
      <w:r w:rsidDel="00000000" w:rsidR="00000000" w:rsidRPr="00000000">
        <w:rPr>
          <w:rtl w:val="0"/>
        </w:rPr>
      </w:r>
    </w:p>
    <w:p w:rsidR="00000000" w:rsidDel="00000000" w:rsidP="00000000" w:rsidRDefault="00000000" w:rsidRPr="00000000" w14:paraId="00000077">
      <w:pPr>
        <w:pStyle w:val="Heading1"/>
        <w:rPr/>
      </w:pPr>
      <w:bookmarkStart w:colFirst="0" w:colLast="0" w:name="_dml9krxr3th1" w:id="0"/>
      <w:bookmarkEnd w:id="0"/>
      <w:r w:rsidDel="00000000" w:rsidR="00000000" w:rsidRPr="00000000">
        <w:rPr>
          <w:rtl w:val="0"/>
        </w:rPr>
        <w:t xml:space="preserve">RESUMEN</w:t>
      </w:r>
      <w:r w:rsidDel="00000000" w:rsidR="00000000" w:rsidRPr="00000000">
        <w:br w:type="page"/>
      </w:r>
      <w:r w:rsidDel="00000000" w:rsidR="00000000" w:rsidRPr="00000000">
        <w:rPr>
          <w:rtl w:val="0"/>
        </w:rPr>
      </w:r>
    </w:p>
    <w:p w:rsidR="00000000" w:rsidDel="00000000" w:rsidP="00000000" w:rsidRDefault="00000000" w:rsidRPr="00000000" w14:paraId="00000078">
      <w:pPr>
        <w:pStyle w:val="Heading1"/>
        <w:spacing w:after="0" w:before="0" w:line="480" w:lineRule="auto"/>
        <w:rPr>
          <w:vertAlign w:val="baseline"/>
        </w:rPr>
      </w:pPr>
      <w:bookmarkStart w:colFirst="0" w:colLast="0" w:name="_gjdgxs" w:id="1"/>
      <w:bookmarkEnd w:id="1"/>
      <w:r w:rsidDel="00000000" w:rsidR="00000000" w:rsidRPr="00000000">
        <w:rPr>
          <w:vertAlign w:val="baseline"/>
          <w:rtl w:val="0"/>
        </w:rPr>
        <w:t xml:space="preserve">INTRODUCCIÓN</w:t>
      </w:r>
    </w:p>
    <w:p w:rsidR="00000000" w:rsidDel="00000000" w:rsidP="00000000" w:rsidRDefault="00000000" w:rsidRPr="00000000" w14:paraId="0000007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720"/>
        <w:jc w:val="left"/>
        <w:rPr>
          <w:rFonts w:ascii="Arial" w:cs="Arial" w:eastAsia="Arial" w:hAnsi="Arial"/>
          <w:i w:val="0"/>
          <w:smallCaps w:val="0"/>
          <w:strike w:val="0"/>
          <w:color w:val="000000"/>
          <w:u w:val="none"/>
          <w:shd w:fill="auto" w:val="clear"/>
          <w:vertAlign w:val="baseline"/>
        </w:rPr>
      </w:pPr>
      <w:r w:rsidDel="00000000" w:rsidR="00000000" w:rsidRPr="00000000">
        <w:rPr>
          <w:rFonts w:ascii="Arial" w:cs="Arial" w:eastAsia="Arial" w:hAnsi="Arial"/>
          <w:i w:val="0"/>
          <w:smallCaps w:val="0"/>
          <w:strike w:val="0"/>
          <w:color w:val="000000"/>
          <w:u w:val="none"/>
          <w:shd w:fill="auto" w:val="clear"/>
          <w:vertAlign w:val="baseline"/>
          <w:rtl w:val="0"/>
        </w:rPr>
        <w:t xml:space="preserve">Una página o </w:t>
      </w:r>
      <w:r w:rsidDel="00000000" w:rsidR="00000000" w:rsidRPr="00000000">
        <w:rPr>
          <w:rFonts w:ascii="Arial" w:cs="Arial" w:eastAsia="Arial" w:hAnsi="Arial"/>
          <w:rtl w:val="0"/>
        </w:rPr>
        <w:t xml:space="preserve">una página y media</w:t>
      </w:r>
      <w:r w:rsidDel="00000000" w:rsidR="00000000" w:rsidRPr="00000000">
        <w:rPr>
          <w:rFonts w:ascii="Arial" w:cs="Arial" w:eastAsia="Arial" w:hAnsi="Arial"/>
          <w:i w:val="0"/>
          <w:smallCaps w:val="0"/>
          <w:strike w:val="0"/>
          <w:color w:val="000000"/>
          <w:u w:val="none"/>
          <w:shd w:fill="auto" w:val="clear"/>
          <w:vertAlign w:val="baseline"/>
          <w:rtl w:val="0"/>
        </w:rPr>
        <w:t xml:space="preserve"> para explicar la problemática de la investigación y los apartados con los que cuenta el documento. Esta deberá redactarse una vez terminado el trabajo. </w:t>
      </w:r>
    </w:p>
    <w:p w:rsidR="00000000" w:rsidDel="00000000" w:rsidP="00000000" w:rsidRDefault="00000000" w:rsidRPr="00000000" w14:paraId="0000007A">
      <w:pPr>
        <w:spacing w:after="0" w:before="0" w:line="480" w:lineRule="auto"/>
        <w:ind w:left="0" w:right="0" w:firstLine="0"/>
        <w:jc w:val="left"/>
        <w:rPr>
          <w:rFonts w:ascii="Arial" w:cs="Arial" w:eastAsia="Arial" w:hAnsi="Arial"/>
        </w:rPr>
      </w:pPr>
      <w:r w:rsidDel="00000000" w:rsidR="00000000" w:rsidRPr="00000000">
        <w:br w:type="page"/>
      </w:r>
      <w:r w:rsidDel="00000000" w:rsidR="00000000" w:rsidRPr="00000000">
        <w:rPr>
          <w:rtl w:val="0"/>
        </w:rPr>
      </w:r>
    </w:p>
    <w:p w:rsidR="00000000" w:rsidDel="00000000" w:rsidP="00000000" w:rsidRDefault="00000000" w:rsidRPr="00000000" w14:paraId="0000007B">
      <w:pPr>
        <w:pStyle w:val="Heading1"/>
        <w:rPr/>
      </w:pPr>
      <w:bookmarkStart w:colFirst="0" w:colLast="0" w:name="_30j0zll" w:id="2"/>
      <w:bookmarkEnd w:id="2"/>
      <w:r w:rsidDel="00000000" w:rsidR="00000000" w:rsidRPr="00000000">
        <w:rPr>
          <w:rtl w:val="0"/>
        </w:rPr>
        <w:t xml:space="preserve">CAPÍTULO I - LINEAMIENTOS METODOLÓGICOS</w:t>
      </w:r>
    </w:p>
    <w:p w:rsidR="00000000" w:rsidDel="00000000" w:rsidP="00000000" w:rsidRDefault="00000000" w:rsidRPr="00000000" w14:paraId="0000007C">
      <w:pPr>
        <w:pStyle w:val="Heading2"/>
        <w:numPr>
          <w:ilvl w:val="1"/>
          <w:numId w:val="8"/>
        </w:numPr>
        <w:spacing w:after="0" w:before="0" w:line="480" w:lineRule="auto"/>
        <w:ind w:left="420" w:hanging="360"/>
        <w:jc w:val="left"/>
        <w:rPr/>
      </w:pPr>
      <w:bookmarkStart w:colFirst="0" w:colLast="0" w:name="_1fob9te" w:id="3"/>
      <w:bookmarkEnd w:id="3"/>
      <w:r w:rsidDel="00000000" w:rsidR="00000000" w:rsidRPr="00000000">
        <w:rPr>
          <w:vertAlign w:val="baseline"/>
          <w:rtl w:val="0"/>
        </w:rPr>
        <w:t xml:space="preserve">Diagnóstico del contexto productivo</w:t>
      </w:r>
    </w:p>
    <w:p w:rsidR="00000000" w:rsidDel="00000000" w:rsidP="00000000" w:rsidRDefault="00000000" w:rsidRPr="00000000" w14:paraId="0000007D">
      <w:pPr>
        <w:spacing w:after="0" w:before="0" w:line="480" w:lineRule="auto"/>
        <w:ind w:left="0" w:firstLine="708.6614173228347"/>
        <w:jc w:val="left"/>
        <w:rPr/>
      </w:pPr>
      <w:r w:rsidDel="00000000" w:rsidR="00000000" w:rsidRPr="00000000">
        <w:rPr>
          <w:rtl w:val="0"/>
        </w:rPr>
        <w:t xml:space="preserve">En Bolivia, el sistema educativo está conformado por unidades educativas públicas,</w:t>
      </w:r>
    </w:p>
    <w:p w:rsidR="00000000" w:rsidDel="00000000" w:rsidP="00000000" w:rsidRDefault="00000000" w:rsidRPr="00000000" w14:paraId="0000007E">
      <w:pPr>
        <w:spacing w:after="0" w:before="0" w:line="480" w:lineRule="auto"/>
        <w:ind w:left="0" w:firstLine="0"/>
        <w:jc w:val="left"/>
        <w:rPr/>
      </w:pPr>
      <w:r w:rsidDel="00000000" w:rsidR="00000000" w:rsidRPr="00000000">
        <w:rPr>
          <w:rtl w:val="0"/>
        </w:rPr>
        <w:t xml:space="preserve">de convenio y privadas. Aunque todos siguen el mismo plan de estudios que establece el ministerio de educación, la realidad de cada uno de estos colegios es muy distinta, sobre todo en lo que tiene que ver con la tecnología y los recursos disponibles.</w:t>
      </w:r>
    </w:p>
    <w:p w:rsidR="00000000" w:rsidDel="00000000" w:rsidP="00000000" w:rsidRDefault="00000000" w:rsidRPr="00000000" w14:paraId="0000007F">
      <w:pPr>
        <w:spacing w:after="0" w:before="0" w:line="480" w:lineRule="auto"/>
        <w:ind w:left="0" w:firstLine="708.6614173228347"/>
        <w:jc w:val="left"/>
        <w:rPr/>
      </w:pPr>
      <w:r w:rsidDel="00000000" w:rsidR="00000000" w:rsidRPr="00000000">
        <w:rPr>
          <w:rtl w:val="0"/>
        </w:rPr>
        <w:t xml:space="preserve">En los colegios públicos y de convenio, es muy común encontrar dificultades para acceder a computadoras, internet o plataformas educativas digitales. Muchas veces las salas de computación no están en un estado adecuado, o directamente no están disponibles para el uso de los estudiantes, A esto se suma que muchas familias no tienen los suficientes recursos para poder tener una computadora en casa, por lo que los estudiantes depende únicamente de sus celulares para estudiar, cer sus clases o hacer las distintas tareas.</w:t>
      </w:r>
    </w:p>
    <w:p w:rsidR="00000000" w:rsidDel="00000000" w:rsidP="00000000" w:rsidRDefault="00000000" w:rsidRPr="00000000" w14:paraId="00000080">
      <w:pPr>
        <w:spacing w:after="0" w:before="0" w:line="480" w:lineRule="auto"/>
        <w:ind w:left="0" w:firstLine="708.6614173228347"/>
        <w:jc w:val="left"/>
        <w:rPr/>
      </w:pPr>
      <w:r w:rsidDel="00000000" w:rsidR="00000000" w:rsidRPr="00000000">
        <w:rPr>
          <w:rtl w:val="0"/>
        </w:rPr>
        <w:t xml:space="preserve">Por otra parte, en los colegios privados la situación tecnológica es mejor. Suelen contar con más recursos, acceso a internet y dispositivos, pero eso no siempre significa que tengan una plataforma escolar completa. En varios casos, se usan muchas aplicaciones distintas que no están conectadas entre sí, lo que puede llegar a provocar confusión o pérdida de información, tanto para los profesores, estudiantes o padres de familia.</w:t>
      </w:r>
    </w:p>
    <w:p w:rsidR="00000000" w:rsidDel="00000000" w:rsidP="00000000" w:rsidRDefault="00000000" w:rsidRPr="00000000" w14:paraId="00000081">
      <w:pPr>
        <w:spacing w:after="0" w:before="0" w:line="480" w:lineRule="auto"/>
        <w:ind w:left="0" w:firstLine="708.6614173228347"/>
        <w:jc w:val="left"/>
        <w:rPr/>
      </w:pPr>
      <w:r w:rsidDel="00000000" w:rsidR="00000000" w:rsidRPr="00000000">
        <w:rPr>
          <w:rtl w:val="0"/>
        </w:rPr>
        <w:t xml:space="preserve">Sin importar si el colegio es público, privado o de convenio, hay muchas plataformas escolares que siguen de forma manual o poco organizada: pasar notas, subir tareas, registrar asistencias o enviar comunicados. en muchos casos, esto se hace a través de un grupo de whatsapp, papeles, lo que vuelve más complicado y difícil de controlar.</w:t>
      </w:r>
    </w:p>
    <w:p w:rsidR="00000000" w:rsidDel="00000000" w:rsidP="00000000" w:rsidRDefault="00000000" w:rsidRPr="00000000" w14:paraId="00000082">
      <w:pPr>
        <w:spacing w:after="0" w:before="0" w:line="480" w:lineRule="auto"/>
        <w:ind w:left="0" w:firstLine="708.6614173228347"/>
        <w:jc w:val="left"/>
        <w:rPr/>
      </w:pPr>
      <w:r w:rsidDel="00000000" w:rsidR="00000000" w:rsidRPr="00000000">
        <w:rPr>
          <w:rtl w:val="0"/>
        </w:rPr>
        <w:t xml:space="preserve">Por eso, es urgente contar con una plataforma escolar digital que sea sencilla de usar, accesible desde cualquier celular y adaptada a las necesidades reales de los colegios bolivianos. Una plataforma que permita ver clases, entregar tareas, consultar notas y comunicarse con los profesores de manera ordenada, todo desde un solo lugar. Esta herramienta no solo haría más sencillo el trabajo de los docentes y administradores, sino que también ayudará a que los estudiantes aprovechen mejor su educación sin importar si tienen o no acceso a computadoras</w:t>
      </w:r>
      <w:r w:rsidDel="00000000" w:rsidR="00000000" w:rsidRPr="00000000">
        <w:rPr>
          <w:rtl w:val="0"/>
        </w:rPr>
      </w:r>
    </w:p>
    <w:p w:rsidR="00000000" w:rsidDel="00000000" w:rsidP="00000000" w:rsidRDefault="00000000" w:rsidRPr="00000000" w14:paraId="00000083">
      <w:pPr>
        <w:pStyle w:val="Heading2"/>
        <w:numPr>
          <w:ilvl w:val="1"/>
          <w:numId w:val="8"/>
        </w:numPr>
        <w:spacing w:after="0" w:before="0" w:line="480" w:lineRule="auto"/>
        <w:ind w:left="420" w:hanging="360"/>
        <w:jc w:val="left"/>
        <w:rPr/>
      </w:pPr>
      <w:bookmarkStart w:colFirst="0" w:colLast="0" w:name="_3znysh7" w:id="4"/>
      <w:bookmarkEnd w:id="4"/>
      <w:r w:rsidDel="00000000" w:rsidR="00000000" w:rsidRPr="00000000">
        <w:rPr>
          <w:vertAlign w:val="baseline"/>
          <w:rtl w:val="0"/>
        </w:rPr>
        <w:t xml:space="preserve">Planteamiento del problema </w:t>
      </w:r>
      <w:r w:rsidDel="00000000" w:rsidR="00000000" w:rsidRPr="00000000">
        <w:rPr>
          <w:rtl w:val="0"/>
        </w:rPr>
      </w:r>
    </w:p>
    <w:p w:rsidR="00000000" w:rsidDel="00000000" w:rsidP="00000000" w:rsidRDefault="00000000" w:rsidRPr="00000000" w14:paraId="0000008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720"/>
        <w:jc w:val="left"/>
        <w:rPr/>
      </w:pPr>
      <w:r w:rsidDel="00000000" w:rsidR="00000000" w:rsidRPr="00000000">
        <w:rPr>
          <w:rtl w:val="0"/>
        </w:rPr>
        <w:t xml:space="preserve">Actualmente, existen muchas herramientas digitales orientadas a mejorar y facilitar la educación, sin embargo, la mayoría requiere de buena conexión a internet y equipos modernos, condiciones que no se cumplen en muchas unidades educativas públicas o de convenio. Esto genera una gran desigualdad en el acceso a contenidos, actividades y clases virtuales.</w:t>
      </w:r>
    </w:p>
    <w:p w:rsidR="00000000" w:rsidDel="00000000" w:rsidP="00000000" w:rsidRDefault="00000000" w:rsidRPr="00000000" w14:paraId="0000008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pPr>
      <w:r w:rsidDel="00000000" w:rsidR="00000000" w:rsidRPr="00000000">
        <w:rPr>
          <w:rtl w:val="0"/>
        </w:rPr>
        <w:t xml:space="preserve">Ante esta situación, surge la necesidad de buscar una solución tecnológica, que se adapte a todas estas limitaciones existentes, tanto en infraestructura como conexión. De esta manera, se plantea la siguiente pregunta: </w:t>
      </w:r>
    </w:p>
    <w:p w:rsidR="00000000" w:rsidDel="00000000" w:rsidP="00000000" w:rsidRDefault="00000000" w:rsidRPr="00000000" w14:paraId="0000008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pPr>
      <w:r w:rsidDel="00000000" w:rsidR="00000000" w:rsidRPr="00000000">
        <w:rPr>
          <w:rtl w:val="0"/>
        </w:rPr>
        <w:t xml:space="preserve">¿Cómo puede una plataforma web mejorar la calidad educativa en colegios que no cuentan con infraestructura tecnológica avanzada?</w:t>
      </w:r>
    </w:p>
    <w:p w:rsidR="00000000" w:rsidDel="00000000" w:rsidP="00000000" w:rsidRDefault="00000000" w:rsidRPr="00000000" w14:paraId="00000087">
      <w:pPr>
        <w:pStyle w:val="Heading2"/>
        <w:numPr>
          <w:ilvl w:val="1"/>
          <w:numId w:val="8"/>
        </w:numPr>
        <w:spacing w:after="0" w:before="0" w:line="480" w:lineRule="auto"/>
        <w:ind w:left="420" w:hanging="360"/>
        <w:jc w:val="left"/>
        <w:rPr/>
      </w:pPr>
      <w:bookmarkStart w:colFirst="0" w:colLast="0" w:name="_2et92p0" w:id="5"/>
      <w:bookmarkEnd w:id="5"/>
      <w:r w:rsidDel="00000000" w:rsidR="00000000" w:rsidRPr="00000000">
        <w:rPr>
          <w:vertAlign w:val="baseline"/>
          <w:rtl w:val="0"/>
        </w:rPr>
        <w:t xml:space="preserve"> Justificación</w:t>
      </w:r>
      <w:r w:rsidDel="00000000" w:rsidR="00000000" w:rsidRPr="00000000">
        <w:rPr>
          <w:rtl w:val="0"/>
        </w:rPr>
      </w:r>
    </w:p>
    <w:p w:rsidR="00000000" w:rsidDel="00000000" w:rsidP="00000000" w:rsidRDefault="00000000" w:rsidRPr="00000000" w14:paraId="0000008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720"/>
        <w:jc w:val="left"/>
        <w:rPr/>
      </w:pPr>
      <w:r w:rsidDel="00000000" w:rsidR="00000000" w:rsidRPr="00000000">
        <w:rPr>
          <w:rtl w:val="0"/>
        </w:rPr>
        <w:t xml:space="preserve">La elección de este proyecto se da a partir de los datos obtenidos mediante una observación hecha de antemano, donde se pudo visualizar las distintas dificultades que tienen ciertos colegios de Cochabamba, al no contar con suficientes recursos tecnológicos para mejorar la calidad y comodidad de su educación.</w:t>
      </w:r>
      <w:r w:rsidDel="00000000" w:rsidR="00000000" w:rsidRPr="00000000">
        <w:rPr>
          <w:rtl w:val="0"/>
        </w:rPr>
        <w:t xml:space="preserve"> </w:t>
      </w:r>
    </w:p>
    <w:p w:rsidR="00000000" w:rsidDel="00000000" w:rsidP="00000000" w:rsidRDefault="00000000" w:rsidRPr="00000000" w14:paraId="0000008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720"/>
        <w:jc w:val="left"/>
        <w:rPr/>
      </w:pPr>
      <w:r w:rsidDel="00000000" w:rsidR="00000000" w:rsidRPr="00000000">
        <w:rPr>
          <w:rtl w:val="0"/>
        </w:rPr>
        <w:t xml:space="preserve">La solución que se tomó en cuenta para intentar resolver a esta problemática es realizar una plataforma web donde se puedan tomar en cuenta las necesidades de los distintos colegios con similitud en sus dificultades, haciendo uso de métodos de subida tareas, corrección de tareas, comentarios, creación de clases, etc.</w:t>
      </w:r>
    </w:p>
    <w:p w:rsidR="00000000" w:rsidDel="00000000" w:rsidP="00000000" w:rsidRDefault="00000000" w:rsidRPr="00000000" w14:paraId="0000008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720"/>
        <w:jc w:val="left"/>
        <w:rPr/>
      </w:pPr>
      <w:r w:rsidDel="00000000" w:rsidR="00000000" w:rsidRPr="00000000">
        <w:rPr>
          <w:rtl w:val="0"/>
        </w:rPr>
        <w:t xml:space="preserve">La plataforma web propuesta facilita el acceso a materiales, permitiría subir y corregir tareas con mayor rapidez, mejora la comunicación entre maestros, alumnos y familias y reduce la carga de trabajo para los docentes. Además, ofrece un registro del avance de los estudiantes para identificar cuando requieren apoyo, garantiza la continuidad de las clases si hay interrupciones, optimiza la organización de los horarios y fortalece la participación e información de toda la comunidad escolar.</w:t>
      </w:r>
    </w:p>
    <w:p w:rsidR="00000000" w:rsidDel="00000000" w:rsidP="00000000" w:rsidRDefault="00000000" w:rsidRPr="00000000" w14:paraId="0000008B">
      <w:pPr>
        <w:pStyle w:val="Heading2"/>
        <w:numPr>
          <w:ilvl w:val="1"/>
          <w:numId w:val="8"/>
        </w:numPr>
        <w:spacing w:after="0" w:before="0" w:line="480" w:lineRule="auto"/>
        <w:ind w:left="420" w:hanging="360"/>
        <w:jc w:val="left"/>
        <w:rPr/>
      </w:pPr>
      <w:bookmarkStart w:colFirst="0" w:colLast="0" w:name="_tyjcwt" w:id="6"/>
      <w:bookmarkEnd w:id="6"/>
      <w:r w:rsidDel="00000000" w:rsidR="00000000" w:rsidRPr="00000000">
        <w:rPr>
          <w:vertAlign w:val="baseline"/>
          <w:rtl w:val="0"/>
        </w:rPr>
        <w:t xml:space="preserve">Objetivos del Proyecto</w:t>
      </w:r>
      <w:r w:rsidDel="00000000" w:rsidR="00000000" w:rsidRPr="00000000">
        <w:rPr>
          <w:rtl w:val="0"/>
        </w:rPr>
      </w:r>
    </w:p>
    <w:p w:rsidR="00000000" w:rsidDel="00000000" w:rsidP="00000000" w:rsidRDefault="00000000" w:rsidRPr="00000000" w14:paraId="0000008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680" w:right="0" w:firstLine="0"/>
        <w:jc w:val="left"/>
        <w:rPr>
          <w:rFonts w:ascii="Arial" w:cs="Arial" w:eastAsia="Arial" w:hAnsi="Arial"/>
          <w:i w:val="0"/>
          <w:smallCaps w:val="0"/>
          <w:strike w:val="0"/>
          <w:color w:val="000000"/>
          <w:u w:val="none"/>
          <w:shd w:fill="auto" w:val="clear"/>
          <w:vertAlign w:val="baseline"/>
        </w:rPr>
      </w:pPr>
      <w:r w:rsidDel="00000000" w:rsidR="00000000" w:rsidRPr="00000000">
        <w:rPr>
          <w:rFonts w:ascii="Arial" w:cs="Arial" w:eastAsia="Arial" w:hAnsi="Arial"/>
          <w:i w:val="0"/>
          <w:smallCaps w:val="0"/>
          <w:strike w:val="0"/>
          <w:color w:val="000000"/>
          <w:u w:val="none"/>
          <w:shd w:fill="auto" w:val="clear"/>
          <w:vertAlign w:val="baseline"/>
          <w:rtl w:val="0"/>
        </w:rPr>
        <w:t xml:space="preserve">Objetivo general: </w:t>
      </w:r>
    </w:p>
    <w:p w:rsidR="00000000" w:rsidDel="00000000" w:rsidP="00000000" w:rsidRDefault="00000000" w:rsidRPr="00000000" w14:paraId="0000008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pPr>
      <w:r w:rsidDel="00000000" w:rsidR="00000000" w:rsidRPr="00000000">
        <w:rPr>
          <w:rtl w:val="0"/>
        </w:rPr>
        <w:t xml:space="preserve">Desarrollar una plataforma web para colegios de Cochabamba que no cuenten con suficientes recursos tecnológicos, mediante el uso de programas específicos, durante el periodo comprendido entre los meses de mayo y octubre de 2025.</w:t>
      </w:r>
    </w:p>
    <w:p w:rsidR="00000000" w:rsidDel="00000000" w:rsidP="00000000" w:rsidRDefault="00000000" w:rsidRPr="00000000" w14:paraId="0000008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720"/>
        <w:jc w:val="left"/>
        <w:rPr>
          <w:rFonts w:ascii="Arial" w:cs="Arial" w:eastAsia="Arial" w:hAnsi="Arial"/>
          <w:i w:val="0"/>
          <w:smallCaps w:val="0"/>
          <w:strike w:val="0"/>
          <w:color w:val="000000"/>
          <w:u w:val="none"/>
          <w:shd w:fill="auto" w:val="clear"/>
          <w:vertAlign w:val="baseline"/>
        </w:rPr>
      </w:pPr>
      <w:r w:rsidDel="00000000" w:rsidR="00000000" w:rsidRPr="00000000">
        <w:rPr>
          <w:rFonts w:ascii="Arial" w:cs="Arial" w:eastAsia="Arial" w:hAnsi="Arial"/>
          <w:i w:val="0"/>
          <w:smallCaps w:val="0"/>
          <w:strike w:val="0"/>
          <w:color w:val="000000"/>
          <w:u w:val="none"/>
          <w:shd w:fill="auto" w:val="clear"/>
          <w:vertAlign w:val="baseline"/>
          <w:rtl w:val="0"/>
        </w:rPr>
        <w:t xml:space="preserve">Objetivos específicos:</w:t>
      </w:r>
    </w:p>
    <w:p w:rsidR="00000000" w:rsidDel="00000000" w:rsidP="00000000" w:rsidRDefault="00000000" w:rsidRPr="00000000" w14:paraId="0000008F">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480" w:lineRule="auto"/>
        <w:ind w:left="720" w:right="0" w:hanging="360"/>
        <w:jc w:val="left"/>
        <w:rPr>
          <w:u w:val="none"/>
        </w:rPr>
      </w:pPr>
      <w:r w:rsidDel="00000000" w:rsidR="00000000" w:rsidRPr="00000000">
        <w:rPr>
          <w:rtl w:val="0"/>
        </w:rPr>
        <w:t xml:space="preserve">Diseñar e implementar el </w:t>
      </w:r>
      <w:r w:rsidDel="00000000" w:rsidR="00000000" w:rsidRPr="00000000">
        <w:rPr>
          <w:i w:val="1"/>
          <w:rtl w:val="0"/>
        </w:rPr>
        <w:t xml:space="preserve">front-end </w:t>
      </w:r>
      <w:r w:rsidDel="00000000" w:rsidR="00000000" w:rsidRPr="00000000">
        <w:rPr>
          <w:rtl w:val="0"/>
        </w:rPr>
        <w:t xml:space="preserve">del sistema web, de modo que este sea usable, responsivo y eficiente.</w:t>
      </w:r>
    </w:p>
    <w:p w:rsidR="00000000" w:rsidDel="00000000" w:rsidP="00000000" w:rsidRDefault="00000000" w:rsidRPr="00000000" w14:paraId="00000090">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480" w:lineRule="auto"/>
        <w:ind w:left="720" w:right="0" w:hanging="360"/>
        <w:jc w:val="left"/>
        <w:rPr>
          <w:u w:val="none"/>
        </w:rPr>
      </w:pPr>
      <w:r w:rsidDel="00000000" w:rsidR="00000000" w:rsidRPr="00000000">
        <w:rPr>
          <w:rtl w:val="0"/>
        </w:rPr>
        <w:t xml:space="preserve">Diseñar e implementar una base de datos funcional, de modo que el sistema pueda responder de manera eficiente a las necesidades y exigencias de los usuarios finales.</w:t>
      </w:r>
    </w:p>
    <w:p w:rsidR="00000000" w:rsidDel="00000000" w:rsidP="00000000" w:rsidRDefault="00000000" w:rsidRPr="00000000" w14:paraId="00000091">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480" w:lineRule="auto"/>
        <w:ind w:left="720" w:right="0" w:hanging="360"/>
        <w:jc w:val="left"/>
        <w:rPr>
          <w:u w:val="none"/>
        </w:rPr>
      </w:pPr>
      <w:r w:rsidDel="00000000" w:rsidR="00000000" w:rsidRPr="00000000">
        <w:rPr>
          <w:rtl w:val="0"/>
        </w:rPr>
        <w:t xml:space="preserve">Implementar funcionalidades que permitan una buena conexión entre el </w:t>
      </w:r>
      <w:r w:rsidDel="00000000" w:rsidR="00000000" w:rsidRPr="00000000">
        <w:rPr>
          <w:i w:val="1"/>
          <w:rtl w:val="0"/>
        </w:rPr>
        <w:t xml:space="preserve">back-end</w:t>
      </w:r>
      <w:r w:rsidDel="00000000" w:rsidR="00000000" w:rsidRPr="00000000">
        <w:rPr>
          <w:rtl w:val="0"/>
        </w:rPr>
        <w:t xml:space="preserve"> y el </w:t>
      </w:r>
      <w:r w:rsidDel="00000000" w:rsidR="00000000" w:rsidRPr="00000000">
        <w:rPr>
          <w:i w:val="1"/>
          <w:rtl w:val="0"/>
        </w:rPr>
        <w:t xml:space="preserve">front-end</w:t>
      </w:r>
      <w:r w:rsidDel="00000000" w:rsidR="00000000" w:rsidRPr="00000000">
        <w:rPr>
          <w:rtl w:val="0"/>
        </w:rPr>
        <w:t xml:space="preserve">.</w:t>
      </w:r>
    </w:p>
    <w:p w:rsidR="00000000" w:rsidDel="00000000" w:rsidP="00000000" w:rsidRDefault="00000000" w:rsidRPr="00000000" w14:paraId="0000009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Arial" w:cs="Arial" w:eastAsia="Arial" w:hAnsi="Arial"/>
          <w:i w:val="0"/>
          <w:smallCaps w:val="0"/>
          <w:strike w:val="0"/>
          <w:color w:val="000000"/>
          <w:u w:val="none"/>
          <w:shd w:fill="auto" w:val="clear"/>
          <w:vertAlign w:val="baseline"/>
        </w:rPr>
      </w:pPr>
      <w:r w:rsidDel="00000000" w:rsidR="00000000" w:rsidRPr="00000000">
        <w:br w:type="page"/>
      </w:r>
      <w:r w:rsidDel="00000000" w:rsidR="00000000" w:rsidRPr="00000000">
        <w:rPr>
          <w:rtl w:val="0"/>
        </w:rPr>
      </w:r>
    </w:p>
    <w:p w:rsidR="00000000" w:rsidDel="00000000" w:rsidP="00000000" w:rsidRDefault="00000000" w:rsidRPr="00000000" w14:paraId="00000093">
      <w:pPr>
        <w:pStyle w:val="Heading1"/>
        <w:spacing w:after="0" w:before="0" w:line="480" w:lineRule="auto"/>
        <w:ind w:firstLine="720"/>
        <w:rPr>
          <w:vertAlign w:val="baseline"/>
        </w:rPr>
      </w:pPr>
      <w:bookmarkStart w:colFirst="0" w:colLast="0" w:name="_3dy6vkm" w:id="7"/>
      <w:bookmarkEnd w:id="7"/>
      <w:r w:rsidDel="00000000" w:rsidR="00000000" w:rsidRPr="00000000">
        <w:rPr>
          <w:vertAlign w:val="baseline"/>
          <w:rtl w:val="0"/>
        </w:rPr>
        <w:t xml:space="preserve">CAPÍTULO II - MARCO REFERENCIAL </w:t>
      </w:r>
    </w:p>
    <w:p w:rsidR="00000000" w:rsidDel="00000000" w:rsidP="00000000" w:rsidRDefault="00000000" w:rsidRPr="00000000" w14:paraId="00000094">
      <w:pPr>
        <w:pStyle w:val="Heading2"/>
        <w:spacing w:before="0" w:line="480" w:lineRule="auto"/>
        <w:ind w:left="0" w:firstLine="0"/>
        <w:jc w:val="left"/>
        <w:rPr/>
      </w:pPr>
      <w:bookmarkStart w:colFirst="0" w:colLast="0" w:name="_8e4nmpitrwwf" w:id="8"/>
      <w:bookmarkEnd w:id="8"/>
      <w:r w:rsidDel="00000000" w:rsidR="00000000" w:rsidRPr="00000000">
        <w:rPr>
          <w:rtl w:val="0"/>
        </w:rPr>
      </w:r>
    </w:p>
    <w:p w:rsidR="00000000" w:rsidDel="00000000" w:rsidP="00000000" w:rsidRDefault="00000000" w:rsidRPr="00000000" w14:paraId="00000095">
      <w:pPr>
        <w:pStyle w:val="Heading2"/>
        <w:spacing w:after="0" w:before="0" w:line="480" w:lineRule="auto"/>
        <w:ind w:left="0" w:firstLine="0"/>
        <w:jc w:val="left"/>
        <w:rPr/>
      </w:pPr>
      <w:bookmarkStart w:colFirst="0" w:colLast="0" w:name="_1t3h5sf" w:id="9"/>
      <w:bookmarkEnd w:id="9"/>
      <w:r w:rsidDel="00000000" w:rsidR="00000000" w:rsidRPr="00000000">
        <w:rPr>
          <w:rtl w:val="0"/>
        </w:rPr>
        <w:t xml:space="preserve">2.1. Características generales de los colegios</w:t>
      </w:r>
      <w:r w:rsidDel="00000000" w:rsidR="00000000" w:rsidRPr="00000000">
        <w:rPr>
          <w:rtl w:val="0"/>
        </w:rPr>
      </w:r>
    </w:p>
    <w:p w:rsidR="00000000" w:rsidDel="00000000" w:rsidP="00000000" w:rsidRDefault="00000000" w:rsidRPr="00000000" w14:paraId="00000096">
      <w:pPr>
        <w:spacing w:after="0" w:before="0" w:line="480" w:lineRule="auto"/>
        <w:jc w:val="left"/>
        <w:rPr/>
      </w:pPr>
      <w:r w:rsidDel="00000000" w:rsidR="00000000" w:rsidRPr="00000000">
        <w:rPr>
          <w:rtl w:val="0"/>
        </w:rPr>
        <w:t xml:space="preserve">En Bolivia, los colegios son instituciones educativas donde se forman niños, niñas y adolescentes de manera integral. No se trata solo de aprender materias académicas, sino también de recibir una educación en valores, en la convivencia social, en la práctica cultural y artística, y en el desarrollo físico y deportivo. Todo esto está enmarcado en la Ley de educación “Avelino Siñani – Elizardo Pérez” (Ley 070), que busca una educación inclusiva, intracultural, intercultural y plurilingüe, respetando la diversidad del país.</w:t>
      </w:r>
    </w:p>
    <w:p w:rsidR="00000000" w:rsidDel="00000000" w:rsidP="00000000" w:rsidRDefault="00000000" w:rsidRPr="00000000" w14:paraId="00000097">
      <w:pPr>
        <w:spacing w:after="0" w:before="0" w:line="480" w:lineRule="auto"/>
        <w:jc w:val="left"/>
        <w:rPr/>
      </w:pPr>
      <w:r w:rsidDel="00000000" w:rsidR="00000000" w:rsidRPr="00000000">
        <w:rPr>
          <w:rtl w:val="0"/>
        </w:rPr>
        <w:t xml:space="preserve">Un colegio suele organizarse de manera jerárquica. A la cabeza está la dirección, que puede contar con un director y subdirector. Luego están los docentes, que son los responsables de la enseñanza en aula. Además, existe personal administrativo que apoya en la gestión de documentos, matrículas y tramites, y también personal de servicio que ayuda a que la infraestructura esté en condiciones</w:t>
      </w:r>
    </w:p>
    <w:p w:rsidR="00000000" w:rsidDel="00000000" w:rsidP="00000000" w:rsidRDefault="00000000" w:rsidRPr="00000000" w14:paraId="00000098">
      <w:pPr>
        <w:spacing w:after="0" w:before="0" w:line="480" w:lineRule="auto"/>
        <w:jc w:val="left"/>
        <w:rPr/>
      </w:pPr>
      <w:r w:rsidDel="00000000" w:rsidR="00000000" w:rsidRPr="00000000">
        <w:rPr>
          <w:rtl w:val="0"/>
        </w:rPr>
        <w:t xml:space="preserve">Los espacios físicos de los colegios varían según cada institución, pero en general incluyen aulas, laboratorios de ciencias o computación, bibliotecas, talleres técnicos o artísticos, canchas deportivas, patios y áreas recreativas. Estos ambientes son importantes porque complementan el aprendizaje dentro y fuera del aula.</w:t>
      </w:r>
    </w:p>
    <w:p w:rsidR="00000000" w:rsidDel="00000000" w:rsidP="00000000" w:rsidRDefault="00000000" w:rsidRPr="00000000" w14:paraId="00000099">
      <w:pPr>
        <w:spacing w:after="0" w:before="0" w:line="480" w:lineRule="auto"/>
        <w:jc w:val="left"/>
        <w:rPr/>
      </w:pPr>
      <w:r w:rsidDel="00000000" w:rsidR="00000000" w:rsidRPr="00000000">
        <w:rPr>
          <w:rtl w:val="0"/>
        </w:rPr>
        <w:t xml:space="preserve">En cuanto al curriculum, todos los colegios del país siguen una base común elaborada por el ministerio de educación. Este plan incluye materias de ciencias, matemáticas, lenguaje, ciencias sociales, educación artística, educación física, además de formación técnica y tecnológica. Al mismo tiempo, cada región puede adaptar ciertos contenidos para responder a sus características culturales y lingüísticas.</w:t>
      </w:r>
    </w:p>
    <w:p w:rsidR="00000000" w:rsidDel="00000000" w:rsidP="00000000" w:rsidRDefault="00000000" w:rsidRPr="00000000" w14:paraId="0000009A">
      <w:pPr>
        <w:spacing w:after="0" w:before="0" w:line="480" w:lineRule="auto"/>
        <w:jc w:val="left"/>
        <w:rPr/>
      </w:pPr>
      <w:r w:rsidDel="00000000" w:rsidR="00000000" w:rsidRPr="00000000">
        <w:rPr>
          <w:rtl w:val="0"/>
        </w:rPr>
        <w:t xml:space="preserve">El objetivo central de los colegios bolivianos es que los estudiantes se desarrollen de forma completa: que aprendan a pensar y razonar, que refuercen sus habilidades prácticas, que valoren su cultura y que puedan convivir en sociedad de manera respetuosa. Se busca, además, que la escuela sea un espacio seguro donde se practique la igualdad, la inclusión y el respeto a las diferencias.</w:t>
      </w:r>
    </w:p>
    <w:p w:rsidR="00000000" w:rsidDel="00000000" w:rsidP="00000000" w:rsidRDefault="00000000" w:rsidRPr="00000000" w14:paraId="0000009B">
      <w:pPr>
        <w:spacing w:after="0" w:before="0" w:line="480" w:lineRule="auto"/>
        <w:jc w:val="left"/>
        <w:rPr/>
      </w:pPr>
      <w:r w:rsidDel="00000000" w:rsidR="00000000" w:rsidRPr="00000000">
        <w:rPr>
          <w:rtl w:val="0"/>
        </w:rPr>
        <w:t xml:space="preserve">Finalmente, los colegios cumplen también un rol social: son lugares donde se fortalece la identidad cultural, se fomenta la participación de madres, padres y comunidad, y se prepara a los jóvenes para enfrentar los restos de la vida y aportar activamente al desarrollo del país.</w:t>
      </w:r>
      <w:r w:rsidDel="00000000" w:rsidR="00000000" w:rsidRPr="00000000">
        <w:rPr>
          <w:rtl w:val="0"/>
        </w:rPr>
      </w:r>
    </w:p>
    <w:p w:rsidR="00000000" w:rsidDel="00000000" w:rsidP="00000000" w:rsidRDefault="00000000" w:rsidRPr="00000000" w14:paraId="0000009C">
      <w:pPr>
        <w:pStyle w:val="Heading3"/>
        <w:spacing w:after="0" w:before="0" w:line="480" w:lineRule="auto"/>
        <w:ind w:left="0" w:firstLine="0"/>
        <w:rPr/>
      </w:pPr>
      <w:bookmarkStart w:colFirst="0" w:colLast="0" w:name="_3j4yajb8uajg" w:id="10"/>
      <w:bookmarkEnd w:id="10"/>
      <w:r w:rsidDel="00000000" w:rsidR="00000000" w:rsidRPr="00000000">
        <w:rPr>
          <w:rtl w:val="0"/>
        </w:rPr>
        <w:t xml:space="preserve">2.1.1 </w:t>
      </w:r>
      <w:r w:rsidDel="00000000" w:rsidR="00000000" w:rsidRPr="00000000">
        <w:rPr>
          <w:b w:val="1"/>
          <w:rtl w:val="0"/>
        </w:rPr>
        <w:t xml:space="preserve">Unidad Educativa Julio Mendez</w:t>
      </w:r>
      <w:r w:rsidDel="00000000" w:rsidR="00000000" w:rsidRPr="00000000">
        <w:rPr>
          <w:rtl w:val="0"/>
        </w:rPr>
        <w:t xml:space="preserve">  </w:t>
      </w:r>
    </w:p>
    <w:p w:rsidR="00000000" w:rsidDel="00000000" w:rsidP="00000000" w:rsidRDefault="00000000" w:rsidRPr="00000000" w14:paraId="0000009D">
      <w:pPr>
        <w:spacing w:after="0" w:before="0" w:line="480" w:lineRule="auto"/>
        <w:ind w:left="0" w:firstLine="720.0000000000001"/>
        <w:jc w:val="left"/>
        <w:rPr/>
      </w:pPr>
      <w:r w:rsidDel="00000000" w:rsidR="00000000" w:rsidRPr="00000000">
        <w:rPr>
          <w:rtl w:val="0"/>
        </w:rPr>
        <w:t xml:space="preserve">La unidad educativa Julio Mendez está conformada por una población estudiantil, que proviene de distintos sectores de la ciudad de Cochabamba. En su mayoría estos estudiantes provienen de familias migrantes del Chapare, en su mayoría sus padres, por motivos laborales, regresan a su lugar de origen o han emigrado a Europa, en busca de mejores oportunidades económicas y mejores condiciones de vida, dejando a los niños a cuidados de terceros o abuelos, En cuanto a los padres de familia, pertenecen en su mayoría a sectores de bajos recursos económicos, dedicándose al comercio informal, transporte publico, carpintería y albañilería, siendo escasa la presencia de profesionales o empleados públicos.</w:t>
      </w:r>
      <w:r w:rsidDel="00000000" w:rsidR="00000000" w:rsidRPr="00000000">
        <w:rPr>
          <w:rtl w:val="0"/>
        </w:rPr>
      </w:r>
    </w:p>
    <w:p w:rsidR="00000000" w:rsidDel="00000000" w:rsidP="00000000" w:rsidRDefault="00000000" w:rsidRPr="00000000" w14:paraId="0000009E">
      <w:pPr>
        <w:spacing w:after="0" w:before="0" w:line="480" w:lineRule="auto"/>
        <w:ind w:left="0" w:firstLine="720.0000000000001"/>
        <w:jc w:val="left"/>
        <w:rPr/>
      </w:pPr>
      <w:r w:rsidDel="00000000" w:rsidR="00000000" w:rsidRPr="00000000">
        <w:rPr>
          <w:rtl w:val="0"/>
        </w:rPr>
        <w:t xml:space="preserve">La unidad educativa cuenta con una estructura básica pero funcional, consta con varios bloques divididos por grados, tales como kinder, primaria, secundaria, teniendo espacios adecuados para cada uno, ofreciendo espacios recreativos y deportivos, cuenta con sus oficinas de administración para poder dar información y manejo del colegio.  </w:t>
      </w:r>
    </w:p>
    <w:p w:rsidR="00000000" w:rsidDel="00000000" w:rsidP="00000000" w:rsidRDefault="00000000" w:rsidRPr="00000000" w14:paraId="0000009F">
      <w:pPr>
        <w:spacing w:after="0" w:before="0" w:line="480" w:lineRule="auto"/>
        <w:ind w:left="0" w:firstLine="0"/>
        <w:jc w:val="left"/>
        <w:rPr/>
      </w:pPr>
      <w:r w:rsidDel="00000000" w:rsidR="00000000" w:rsidRPr="00000000">
        <w:rPr>
          <w:rtl w:val="0"/>
        </w:rPr>
      </w:r>
    </w:p>
    <w:p w:rsidR="00000000" w:rsidDel="00000000" w:rsidP="00000000" w:rsidRDefault="00000000" w:rsidRPr="00000000" w14:paraId="000000A0">
      <w:pPr>
        <w:pStyle w:val="Heading2"/>
        <w:spacing w:after="0" w:before="0" w:line="480" w:lineRule="auto"/>
        <w:ind w:left="0" w:firstLine="0"/>
        <w:jc w:val="left"/>
        <w:rPr/>
      </w:pPr>
      <w:bookmarkStart w:colFirst="0" w:colLast="0" w:name="_4d34og8" w:id="11"/>
      <w:bookmarkEnd w:id="11"/>
      <w:r w:rsidDel="00000000" w:rsidR="00000000" w:rsidRPr="00000000">
        <w:rPr>
          <w:rtl w:val="0"/>
        </w:rPr>
        <w:t xml:space="preserve">2.2. Análisis de Mercado</w:t>
      </w:r>
    </w:p>
    <w:p w:rsidR="00000000" w:rsidDel="00000000" w:rsidP="00000000" w:rsidRDefault="00000000" w:rsidRPr="00000000" w14:paraId="000000A1">
      <w:pPr>
        <w:pStyle w:val="Heading3"/>
        <w:spacing w:after="0" w:before="0" w:line="480" w:lineRule="auto"/>
        <w:ind w:left="0" w:firstLine="0"/>
        <w:rPr/>
      </w:pPr>
      <w:bookmarkStart w:colFirst="0" w:colLast="0" w:name="_2s8eyo1" w:id="12"/>
      <w:bookmarkEnd w:id="12"/>
      <w:r w:rsidDel="00000000" w:rsidR="00000000" w:rsidRPr="00000000">
        <w:rPr>
          <w:rtl w:val="0"/>
        </w:rPr>
        <w:t xml:space="preserve">2.2.1. </w:t>
      </w:r>
      <w:r w:rsidDel="00000000" w:rsidR="00000000" w:rsidRPr="00000000">
        <w:rPr>
          <w:rtl w:val="0"/>
        </w:rPr>
        <w:t xml:space="preserve">Oferta</w:t>
      </w:r>
      <w:r w:rsidDel="00000000" w:rsidR="00000000" w:rsidRPr="00000000">
        <w:rPr>
          <w:rtl w:val="0"/>
        </w:rPr>
      </w:r>
    </w:p>
    <w:p w:rsidR="00000000" w:rsidDel="00000000" w:rsidP="00000000" w:rsidRDefault="00000000" w:rsidRPr="00000000" w14:paraId="000000A2">
      <w:pPr>
        <w:rPr/>
      </w:pPr>
      <w:r w:rsidDel="00000000" w:rsidR="00000000" w:rsidRPr="00000000">
        <w:rPr>
          <w:rtl w:val="0"/>
        </w:rPr>
        <w:t xml:space="preserve">En el ámbito educativo boliviano y regional existen varias plataformas virtuales que ya forman parte de la oferta disponible para colegios, universidades y centros de formación. Estas herramientas buscan digitalizar la enseñanza, mejorar la comunicación entre estudiantes y docentes, y facilitar la gestión académica.</w:t>
      </w:r>
    </w:p>
    <w:p w:rsidR="00000000" w:rsidDel="00000000" w:rsidP="00000000" w:rsidRDefault="00000000" w:rsidRPr="00000000" w14:paraId="000000A3">
      <w:pPr>
        <w:rPr/>
      </w:pPr>
      <w:r w:rsidDel="00000000" w:rsidR="00000000" w:rsidRPr="00000000">
        <w:rPr>
          <w:rtl w:val="0"/>
        </w:rPr>
        <w:t xml:space="preserve">Una de las más conocidas es Moodle, una plataforma de código abierto que se utiliza ampliamente por su flexibilidad. Al ser gratuita en su versión básica, es una opción accesible para instituciones que cuentan con personal técnico capaz de administrar y personalizarla. Moodle permite crear cursos, subir materiales, calificar tareas y realizar evaluaciones en línea, aunque su instalación y mantenimiento requieren conocimientos especializados.</w:t>
      </w:r>
    </w:p>
    <w:p w:rsidR="00000000" w:rsidDel="00000000" w:rsidP="00000000" w:rsidRDefault="00000000" w:rsidRPr="00000000" w14:paraId="000000A4">
      <w:pPr>
        <w:rPr/>
      </w:pPr>
      <w:r w:rsidDel="00000000" w:rsidR="00000000" w:rsidRPr="00000000">
        <w:rPr>
          <w:rtl w:val="0"/>
        </w:rPr>
        <w:t xml:space="preserve">Otra herramienta relevante en el contexto boliviano es Educabolivia, la plataforma oficial del Ministerio de Educación. Su principal ventaja es que brinda acceso gratuito a contenidos curriculares alineados con el sistema educativo nacional. Está pensada para llegar incluso a zonas con baja conectividad, ofreciendo materiales descargables y recursos que los docentes pueden usar en sus clases sin depender constantemente de internet.</w:t>
      </w:r>
    </w:p>
    <w:p w:rsidR="00000000" w:rsidDel="00000000" w:rsidP="00000000" w:rsidRDefault="00000000" w:rsidRPr="00000000" w14:paraId="000000A5">
      <w:pPr>
        <w:rPr/>
      </w:pPr>
      <w:r w:rsidDel="00000000" w:rsidR="00000000" w:rsidRPr="00000000">
        <w:rPr>
          <w:rtl w:val="0"/>
        </w:rPr>
        <w:t xml:space="preserve">También se han extendido plataformas internacionales como Google Classroom y Microsoft Teams. Google Classroom es gratuita para instituciones que utilizan cuentas educativas de Google, y se caracteriza por su sencillez para gestionar tareas, subir archivos y mantener comunicación rápida entre estudiantes y maestros. Por otro lado, Microsoft Teams forma parte del paquete de Microsoft 365 y, aunque en su versión completa requiere suscripción, ofrece videoconferencias, almacenamiento en la nube y herramientas de colaboración integradas, lo que lo hace atractivo para colegios privados con mayores recursos. </w:t>
      </w:r>
    </w:p>
    <w:p w:rsidR="00000000" w:rsidDel="00000000" w:rsidP="00000000" w:rsidRDefault="00000000" w:rsidRPr="00000000" w14:paraId="000000A6">
      <w:pPr>
        <w:rPr/>
      </w:pPr>
      <w:r w:rsidDel="00000000" w:rsidR="00000000" w:rsidRPr="00000000">
        <w:rPr>
          <w:rtl w:val="0"/>
        </w:rPr>
        <w:t xml:space="preserve">En general, estas ofertas del mercado difieren en precios y accesibilidad: desde soluciones totalmente gratuitas como Educabolivia y Google Classroom, hasta opciones más completas pero con costos asociados, como Microsoft Teams o las versiones avanzadas de Moodle alojadas en la nube. Todas buscan responder a la misma necesidad: modernizar la educación, hacerla más organizada y acercar los contenidos a los estudiantes en distintos contextos, aunque cada una tiene sus ventajas y limitaciones según la realidad de cada institución.</w:t>
      </w:r>
      <w:r w:rsidDel="00000000" w:rsidR="00000000" w:rsidRPr="00000000">
        <w:rPr>
          <w:rtl w:val="0"/>
        </w:rPr>
      </w:r>
    </w:p>
    <w:p w:rsidR="00000000" w:rsidDel="00000000" w:rsidP="00000000" w:rsidRDefault="00000000" w:rsidRPr="00000000" w14:paraId="000000A7">
      <w:pPr>
        <w:spacing w:after="0" w:before="0" w:line="480" w:lineRule="auto"/>
        <w:ind w:left="720" w:firstLine="0"/>
        <w:jc w:val="left"/>
        <w:rPr/>
      </w:pPr>
      <w:r w:rsidDel="00000000" w:rsidR="00000000" w:rsidRPr="00000000">
        <w:rPr>
          <w:rtl w:val="0"/>
        </w:rPr>
      </w:r>
    </w:p>
    <w:p w:rsidR="00000000" w:rsidDel="00000000" w:rsidP="00000000" w:rsidRDefault="00000000" w:rsidRPr="00000000" w14:paraId="000000A8">
      <w:pPr>
        <w:pStyle w:val="Heading3"/>
        <w:spacing w:after="0" w:before="0" w:line="480" w:lineRule="auto"/>
        <w:ind w:left="0" w:firstLine="0"/>
        <w:rPr/>
      </w:pPr>
      <w:bookmarkStart w:colFirst="0" w:colLast="0" w:name="_zh2rs3yn9sco" w:id="13"/>
      <w:bookmarkEnd w:id="13"/>
      <w:r w:rsidDel="00000000" w:rsidR="00000000" w:rsidRPr="00000000">
        <w:rPr>
          <w:rtl w:val="0"/>
        </w:rPr>
        <w:t xml:space="preserve">2.2.2. </w:t>
      </w:r>
      <w:r w:rsidDel="00000000" w:rsidR="00000000" w:rsidRPr="00000000">
        <w:rPr>
          <w:rtl w:val="0"/>
        </w:rPr>
        <w:t xml:space="preserve">Demanda</w:t>
      </w:r>
      <w:r w:rsidDel="00000000" w:rsidR="00000000" w:rsidRPr="00000000">
        <w:rPr>
          <w:rtl w:val="0"/>
        </w:rPr>
      </w:r>
    </w:p>
    <w:p w:rsidR="00000000" w:rsidDel="00000000" w:rsidP="00000000" w:rsidRDefault="00000000" w:rsidRPr="00000000" w14:paraId="000000A9">
      <w:pPr>
        <w:spacing w:after="0" w:before="0" w:line="480" w:lineRule="auto"/>
        <w:ind w:left="0" w:firstLine="708.6614173228347"/>
        <w:jc w:val="left"/>
        <w:rPr/>
      </w:pPr>
      <w:r w:rsidDel="00000000" w:rsidR="00000000" w:rsidRPr="00000000">
        <w:rPr>
          <w:rtl w:val="0"/>
        </w:rPr>
        <w:t xml:space="preserve">Tras un análisis del entorno educativo escolar, se confirma que existen instituciones</w:t>
      </w:r>
    </w:p>
    <w:p w:rsidR="00000000" w:rsidDel="00000000" w:rsidP="00000000" w:rsidRDefault="00000000" w:rsidRPr="00000000" w14:paraId="000000AA">
      <w:pPr>
        <w:spacing w:after="0" w:before="0" w:line="480" w:lineRule="auto"/>
        <w:ind w:left="0" w:firstLine="0"/>
        <w:jc w:val="left"/>
        <w:rPr/>
      </w:pPr>
      <w:r w:rsidDel="00000000" w:rsidR="00000000" w:rsidRPr="00000000">
        <w:rPr>
          <w:rtl w:val="0"/>
        </w:rPr>
        <w:t xml:space="preserve">que utilizan herramientas tecnológicas y que hay una necesidad real a la que responder, ya que la transformación digital en el ámbito educativo se ha vuelto una tendencia creciente tanto a nivel nacional como internacional, con numerosos colegios incorporando plataformas virtuales para gestionar tareas, trabajos y la comunicación entre docentes y estudiantes. Esto responde a la demanda de mayor organización, accesibilidad y eficiencia en los procesos académicos.</w:t>
      </w:r>
    </w:p>
    <w:p w:rsidR="00000000" w:rsidDel="00000000" w:rsidP="00000000" w:rsidRDefault="00000000" w:rsidRPr="00000000" w14:paraId="000000AB">
      <w:pPr>
        <w:spacing w:after="0" w:before="0" w:line="480" w:lineRule="auto"/>
        <w:ind w:left="0" w:firstLine="0"/>
        <w:jc w:val="left"/>
        <w:rPr/>
      </w:pPr>
      <w:r w:rsidDel="00000000" w:rsidR="00000000" w:rsidRPr="00000000">
        <w:rPr>
          <w:rtl w:val="0"/>
        </w:rPr>
        <w:t xml:space="preserve">Por otro lado, la implementación de soluciones tecnológicas busca garantizar que todos los estudiantes, sin importar el dispositivo que utilicen, puedan acceder fácilmente a los contenidos educativos, cumplir con plazos establecidos y mantener una comunicación fluida con sus docentes, todo ello dentro de un entorno digital seguro, propio de cada institución, que fortalezca la identidad institucional y promueva una educación más inclusiva, ordenada y adaptada a las necesidades actuales.</w:t>
      </w:r>
    </w:p>
    <w:p w:rsidR="00000000" w:rsidDel="00000000" w:rsidP="00000000" w:rsidRDefault="00000000" w:rsidRPr="00000000" w14:paraId="000000AC">
      <w:pPr>
        <w:spacing w:after="0" w:before="0" w:line="480" w:lineRule="auto"/>
        <w:ind w:left="0" w:firstLine="0"/>
        <w:jc w:val="left"/>
        <w:rPr/>
      </w:pPr>
      <w:r w:rsidDel="00000000" w:rsidR="00000000" w:rsidRPr="00000000">
        <w:rPr>
          <w:rtl w:val="0"/>
        </w:rPr>
        <w:t xml:space="preserve">En esta perspectiva, hay un número creciente de instituciones educativas que buscan activamente soluciones adecuadas a las posibilidades tanto económicas como materiales de sus estudiantes. Se ve, así, una necesidad latente a la que el mercado actual no responde plenamente.</w:t>
      </w:r>
    </w:p>
    <w:p w:rsidR="00000000" w:rsidDel="00000000" w:rsidP="00000000" w:rsidRDefault="00000000" w:rsidRPr="00000000" w14:paraId="000000AD">
      <w:pPr>
        <w:pStyle w:val="Heading3"/>
        <w:spacing w:after="0" w:before="0" w:line="480" w:lineRule="auto"/>
        <w:ind w:left="0" w:firstLine="0"/>
        <w:rPr>
          <w:rFonts w:ascii="Times New Roman" w:cs="Times New Roman" w:eastAsia="Times New Roman" w:hAnsi="Times New Roman"/>
          <w:b w:val="0"/>
          <w:sz w:val="24"/>
          <w:szCs w:val="24"/>
        </w:rPr>
      </w:pPr>
      <w:bookmarkStart w:colFirst="0" w:colLast="0" w:name="_ieyo6z8t9in9" w:id="14"/>
      <w:bookmarkEnd w:id="14"/>
      <w:r w:rsidDel="00000000" w:rsidR="00000000" w:rsidRPr="00000000">
        <w:rPr>
          <w:rtl w:val="0"/>
        </w:rPr>
        <w:t xml:space="preserve">2.2.3. Análisis de costos</w:t>
      </w:r>
      <w:r w:rsidDel="00000000" w:rsidR="00000000" w:rsidRPr="00000000">
        <w:rPr>
          <w:rtl w:val="0"/>
        </w:rPr>
      </w:r>
    </w:p>
    <w:tbl>
      <w:tblPr>
        <w:tblStyle w:val="Table2"/>
        <w:tblW w:w="10425.0" w:type="dxa"/>
        <w:jc w:val="left"/>
        <w:tblInd w:w="-4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40"/>
        <w:gridCol w:w="2595"/>
        <w:gridCol w:w="2595"/>
        <w:gridCol w:w="2595"/>
        <w:tblGridChange w:id="0">
          <w:tblGrid>
            <w:gridCol w:w="2640"/>
            <w:gridCol w:w="2595"/>
            <w:gridCol w:w="2595"/>
            <w:gridCol w:w="2595"/>
          </w:tblGrid>
        </w:tblGridChange>
      </w:tblGrid>
      <w:tr>
        <w:trPr>
          <w:cantSplit w:val="0"/>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00AE">
            <w:pPr>
              <w:widowControl w:val="0"/>
              <w:spacing w:after="0" w:before="0" w:line="480" w:lineRule="auto"/>
              <w:ind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ACTIVIDAD / PRODUCTO</w:t>
            </w:r>
          </w:p>
        </w:tc>
        <w:tc>
          <w:tcPr>
            <w:shd w:fill="cccccc" w:val="clear"/>
            <w:tcMar>
              <w:top w:w="100.0" w:type="dxa"/>
              <w:left w:w="100.0" w:type="dxa"/>
              <w:bottom w:w="100.0" w:type="dxa"/>
              <w:right w:w="100.0" w:type="dxa"/>
            </w:tcMar>
            <w:vAlign w:val="top"/>
          </w:tcPr>
          <w:p w:rsidR="00000000" w:rsidDel="00000000" w:rsidP="00000000" w:rsidRDefault="00000000" w:rsidRPr="00000000" w14:paraId="000000AF">
            <w:pPr>
              <w:widowControl w:val="0"/>
              <w:spacing w:after="0" w:before="0" w:line="480" w:lineRule="auto"/>
              <w:ind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w:t>
            </w:r>
            <w:r w:rsidDel="00000000" w:rsidR="00000000" w:rsidRPr="00000000">
              <w:rPr>
                <w:rFonts w:ascii="Times New Roman" w:cs="Times New Roman" w:eastAsia="Times New Roman" w:hAnsi="Times New Roman"/>
                <w:color w:val="040c28"/>
                <w:sz w:val="24"/>
                <w:szCs w:val="24"/>
                <w:rtl w:val="0"/>
              </w:rPr>
              <w:t xml:space="preserve">° DE PERSONAL</w:t>
            </w:r>
            <w:r w:rsidDel="00000000" w:rsidR="00000000" w:rsidRPr="00000000">
              <w:rPr>
                <w:rtl w:val="0"/>
              </w:rPr>
            </w:r>
          </w:p>
        </w:tc>
        <w:tc>
          <w:tcPr>
            <w:shd w:fill="cccccc" w:val="clear"/>
            <w:tcMar>
              <w:top w:w="100.0" w:type="dxa"/>
              <w:left w:w="100.0" w:type="dxa"/>
              <w:bottom w:w="100.0" w:type="dxa"/>
              <w:right w:w="100.0" w:type="dxa"/>
            </w:tcMar>
            <w:vAlign w:val="top"/>
          </w:tcPr>
          <w:p w:rsidR="00000000" w:rsidDel="00000000" w:rsidP="00000000" w:rsidRDefault="00000000" w:rsidRPr="00000000" w14:paraId="000000B0">
            <w:pPr>
              <w:widowControl w:val="0"/>
              <w:spacing w:after="0" w:before="0" w:line="480" w:lineRule="auto"/>
              <w:ind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HORAS %</w:t>
            </w:r>
          </w:p>
        </w:tc>
        <w:tc>
          <w:tcPr>
            <w:shd w:fill="cccccc" w:val="clear"/>
            <w:tcMar>
              <w:top w:w="100.0" w:type="dxa"/>
              <w:left w:w="100.0" w:type="dxa"/>
              <w:bottom w:w="100.0" w:type="dxa"/>
              <w:right w:w="100.0" w:type="dxa"/>
            </w:tcMar>
            <w:vAlign w:val="top"/>
          </w:tcPr>
          <w:p w:rsidR="00000000" w:rsidDel="00000000" w:rsidP="00000000" w:rsidRDefault="00000000" w:rsidRPr="00000000" w14:paraId="000000B1">
            <w:pPr>
              <w:widowControl w:val="0"/>
              <w:spacing w:after="0" w:before="0" w:line="480" w:lineRule="auto"/>
              <w:ind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COSTOS (BOB)</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2">
            <w:pPr>
              <w:widowControl w:val="0"/>
              <w:spacing w:after="0" w:before="0" w:line="480" w:lineRule="auto"/>
              <w:ind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Sprint 1</w:t>
            </w:r>
            <w:r w:rsidDel="00000000" w:rsidR="00000000" w:rsidRPr="00000000">
              <w:rPr>
                <w:rFonts w:ascii="Times New Roman" w:cs="Times New Roman" w:eastAsia="Times New Roman" w:hAnsi="Times New Roman"/>
                <w:sz w:val="24"/>
                <w:szCs w:val="24"/>
                <w:rtl w:val="0"/>
              </w:rPr>
              <w:t xml:space="preserve"> – Análisis y diseño general del sistema</w:t>
            </w:r>
          </w:p>
        </w:tc>
        <w:tc>
          <w:tcPr>
            <w:shd w:fill="auto" w:val="clear"/>
            <w:tcMar>
              <w:top w:w="100.0" w:type="dxa"/>
              <w:left w:w="100.0" w:type="dxa"/>
              <w:bottom w:w="100.0" w:type="dxa"/>
              <w:right w:w="100.0" w:type="dxa"/>
            </w:tcMar>
            <w:vAlign w:val="top"/>
          </w:tcPr>
          <w:p w:rsidR="00000000" w:rsidDel="00000000" w:rsidP="00000000" w:rsidRDefault="00000000" w:rsidRPr="00000000" w14:paraId="000000B3">
            <w:pPr>
              <w:widowControl w:val="0"/>
              <w:spacing w:after="0" w:before="0" w:line="480" w:lineRule="auto"/>
              <w:ind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0B4">
            <w:pPr>
              <w:widowControl w:val="0"/>
              <w:spacing w:after="0" w:before="0" w:line="480" w:lineRule="auto"/>
              <w:ind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240H</w:t>
            </w:r>
          </w:p>
        </w:tc>
        <w:tc>
          <w:tcPr>
            <w:shd w:fill="auto" w:val="clear"/>
            <w:tcMar>
              <w:top w:w="100.0" w:type="dxa"/>
              <w:left w:w="100.0" w:type="dxa"/>
              <w:bottom w:w="100.0" w:type="dxa"/>
              <w:right w:w="100.0" w:type="dxa"/>
            </w:tcMar>
            <w:vAlign w:val="top"/>
          </w:tcPr>
          <w:p w:rsidR="00000000" w:rsidDel="00000000" w:rsidP="00000000" w:rsidRDefault="00000000" w:rsidRPr="00000000" w14:paraId="000000B5">
            <w:pPr>
              <w:widowControl w:val="0"/>
              <w:spacing w:after="0" w:before="0" w:line="480" w:lineRule="auto"/>
              <w:ind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10.800</w:t>
            </w:r>
          </w:p>
        </w:tc>
      </w:tr>
      <w:tr>
        <w:trPr>
          <w:cantSplit w:val="0"/>
          <w:trHeight w:val="1011.0131835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6">
            <w:pPr>
              <w:widowControl w:val="0"/>
              <w:spacing w:after="0" w:before="0" w:line="480" w:lineRule="auto"/>
              <w:ind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Sprint 2</w:t>
            </w:r>
            <w:r w:rsidDel="00000000" w:rsidR="00000000" w:rsidRPr="00000000">
              <w:rPr>
                <w:rFonts w:ascii="Times New Roman" w:cs="Times New Roman" w:eastAsia="Times New Roman" w:hAnsi="Times New Roman"/>
                <w:sz w:val="24"/>
                <w:szCs w:val="24"/>
                <w:rtl w:val="0"/>
              </w:rPr>
              <w:t xml:space="preserve"> – Desarrollo del backend</w:t>
            </w:r>
          </w:p>
        </w:tc>
        <w:tc>
          <w:tcPr>
            <w:shd w:fill="auto" w:val="clear"/>
            <w:tcMar>
              <w:top w:w="100.0" w:type="dxa"/>
              <w:left w:w="100.0" w:type="dxa"/>
              <w:bottom w:w="100.0" w:type="dxa"/>
              <w:right w:w="100.0" w:type="dxa"/>
            </w:tcMar>
            <w:vAlign w:val="top"/>
          </w:tcPr>
          <w:p w:rsidR="00000000" w:rsidDel="00000000" w:rsidP="00000000" w:rsidRDefault="00000000" w:rsidRPr="00000000" w14:paraId="000000B7">
            <w:pPr>
              <w:widowControl w:val="0"/>
              <w:spacing w:after="0" w:before="0" w:line="480" w:lineRule="auto"/>
              <w:ind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0B8">
            <w:pPr>
              <w:widowControl w:val="0"/>
              <w:spacing w:after="0" w:before="0" w:line="480" w:lineRule="auto"/>
              <w:ind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240H</w:t>
            </w:r>
          </w:p>
        </w:tc>
        <w:tc>
          <w:tcPr>
            <w:shd w:fill="auto" w:val="clear"/>
            <w:tcMar>
              <w:top w:w="100.0" w:type="dxa"/>
              <w:left w:w="100.0" w:type="dxa"/>
              <w:bottom w:w="100.0" w:type="dxa"/>
              <w:right w:w="100.0" w:type="dxa"/>
            </w:tcMar>
            <w:vAlign w:val="top"/>
          </w:tcPr>
          <w:p w:rsidR="00000000" w:rsidDel="00000000" w:rsidP="00000000" w:rsidRDefault="00000000" w:rsidRPr="00000000" w14:paraId="000000B9">
            <w:pPr>
              <w:widowControl w:val="0"/>
              <w:spacing w:after="0" w:before="0" w:line="480" w:lineRule="auto"/>
              <w:ind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10.800</w:t>
            </w:r>
          </w:p>
          <w:p w:rsidR="00000000" w:rsidDel="00000000" w:rsidP="00000000" w:rsidRDefault="00000000" w:rsidRPr="00000000" w14:paraId="000000BA">
            <w:pPr>
              <w:widowControl w:val="0"/>
              <w:spacing w:after="0" w:before="0" w:line="480" w:lineRule="auto"/>
              <w:ind w:firstLine="0"/>
              <w:jc w:val="left"/>
              <w:rPr>
                <w:rFonts w:ascii="Times New Roman" w:cs="Times New Roman" w:eastAsia="Times New Roman" w:hAnsi="Times New Roman"/>
                <w:sz w:val="24"/>
                <w:szCs w:val="24"/>
              </w:rPr>
            </w:pPr>
            <w:r w:rsidDel="00000000" w:rsidR="00000000" w:rsidRPr="00000000">
              <w:rPr>
                <w:rtl w:val="0"/>
              </w:rPr>
            </w:r>
          </w:p>
        </w:tc>
      </w:tr>
      <w:tr>
        <w:trPr>
          <w:cantSplit w:val="0"/>
          <w:trHeight w:val="954.9975585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B">
            <w:pPr>
              <w:widowControl w:val="0"/>
              <w:spacing w:after="0" w:before="0" w:line="480" w:lineRule="auto"/>
              <w:ind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Sprint </w:t>
            </w:r>
            <w:r w:rsidDel="00000000" w:rsidR="00000000" w:rsidRPr="00000000">
              <w:rPr>
                <w:rFonts w:ascii="Times New Roman" w:cs="Times New Roman" w:eastAsia="Times New Roman" w:hAnsi="Times New Roman"/>
                <w:b w:val="1"/>
                <w:sz w:val="24"/>
                <w:szCs w:val="24"/>
                <w:highlight w:val="white"/>
                <w:rtl w:val="0"/>
              </w:rPr>
              <w:t xml:space="preserve">3</w:t>
            </w:r>
            <w:r w:rsidDel="00000000" w:rsidR="00000000" w:rsidRPr="00000000">
              <w:rPr>
                <w:rFonts w:ascii="Times New Roman" w:cs="Times New Roman" w:eastAsia="Times New Roman" w:hAnsi="Times New Roman"/>
                <w:sz w:val="24"/>
                <w:szCs w:val="24"/>
                <w:highlight w:val="white"/>
                <w:rtl w:val="0"/>
              </w:rPr>
              <w:t xml:space="preserve"> – </w:t>
            </w:r>
            <w:r w:rsidDel="00000000" w:rsidR="00000000" w:rsidRPr="00000000">
              <w:rPr>
                <w:rFonts w:ascii="Times New Roman" w:cs="Times New Roman" w:eastAsia="Times New Roman" w:hAnsi="Times New Roman"/>
                <w:sz w:val="24"/>
                <w:szCs w:val="24"/>
                <w:rtl w:val="0"/>
              </w:rPr>
              <w:t xml:space="preserve">Desarrollo del frontend y UI/UX</w:t>
            </w:r>
          </w:p>
        </w:tc>
        <w:tc>
          <w:tcPr>
            <w:shd w:fill="auto" w:val="clear"/>
            <w:tcMar>
              <w:top w:w="100.0" w:type="dxa"/>
              <w:left w:w="100.0" w:type="dxa"/>
              <w:bottom w:w="100.0" w:type="dxa"/>
              <w:right w:w="100.0" w:type="dxa"/>
            </w:tcMar>
            <w:vAlign w:val="top"/>
          </w:tcPr>
          <w:p w:rsidR="00000000" w:rsidDel="00000000" w:rsidP="00000000" w:rsidRDefault="00000000" w:rsidRPr="00000000" w14:paraId="000000BC">
            <w:pPr>
              <w:widowControl w:val="0"/>
              <w:spacing w:after="0" w:before="0" w:line="480" w:lineRule="auto"/>
              <w:ind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0BD">
            <w:pPr>
              <w:widowControl w:val="0"/>
              <w:spacing w:after="0" w:before="0" w:line="480" w:lineRule="auto"/>
              <w:ind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240H</w:t>
            </w:r>
          </w:p>
        </w:tc>
        <w:tc>
          <w:tcPr>
            <w:shd w:fill="auto" w:val="clear"/>
            <w:tcMar>
              <w:top w:w="100.0" w:type="dxa"/>
              <w:left w:w="100.0" w:type="dxa"/>
              <w:bottom w:w="100.0" w:type="dxa"/>
              <w:right w:w="100.0" w:type="dxa"/>
            </w:tcMar>
            <w:vAlign w:val="top"/>
          </w:tcPr>
          <w:p w:rsidR="00000000" w:rsidDel="00000000" w:rsidP="00000000" w:rsidRDefault="00000000" w:rsidRPr="00000000" w14:paraId="000000BE">
            <w:pPr>
              <w:widowControl w:val="0"/>
              <w:spacing w:after="0" w:before="0" w:line="480" w:lineRule="auto"/>
              <w:ind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10.800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F">
            <w:pPr>
              <w:widowControl w:val="0"/>
              <w:spacing w:after="0" w:before="0" w:line="480" w:lineRule="auto"/>
              <w:ind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Sprint 4</w:t>
            </w:r>
            <w:r w:rsidDel="00000000" w:rsidR="00000000" w:rsidRPr="00000000">
              <w:rPr>
                <w:rFonts w:ascii="Times New Roman" w:cs="Times New Roman" w:eastAsia="Times New Roman" w:hAnsi="Times New Roman"/>
                <w:sz w:val="24"/>
                <w:szCs w:val="24"/>
                <w:rtl w:val="0"/>
              </w:rPr>
              <w:t xml:space="preserve"> – Pruebas e Integración del sistema</w:t>
            </w:r>
          </w:p>
        </w:tc>
        <w:tc>
          <w:tcPr>
            <w:shd w:fill="auto" w:val="clear"/>
            <w:tcMar>
              <w:top w:w="100.0" w:type="dxa"/>
              <w:left w:w="100.0" w:type="dxa"/>
              <w:bottom w:w="100.0" w:type="dxa"/>
              <w:right w:w="100.0" w:type="dxa"/>
            </w:tcMar>
            <w:vAlign w:val="top"/>
          </w:tcPr>
          <w:p w:rsidR="00000000" w:rsidDel="00000000" w:rsidP="00000000" w:rsidRDefault="00000000" w:rsidRPr="00000000" w14:paraId="000000C0">
            <w:pPr>
              <w:widowControl w:val="0"/>
              <w:spacing w:after="0" w:before="0" w:line="480" w:lineRule="auto"/>
              <w:ind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0C1">
            <w:pPr>
              <w:widowControl w:val="0"/>
              <w:spacing w:after="0" w:before="0" w:line="480" w:lineRule="auto"/>
              <w:ind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240H</w:t>
            </w:r>
          </w:p>
        </w:tc>
        <w:tc>
          <w:tcPr>
            <w:shd w:fill="auto" w:val="clear"/>
            <w:tcMar>
              <w:top w:w="100.0" w:type="dxa"/>
              <w:left w:w="100.0" w:type="dxa"/>
              <w:bottom w:w="100.0" w:type="dxa"/>
              <w:right w:w="100.0" w:type="dxa"/>
            </w:tcMar>
            <w:vAlign w:val="top"/>
          </w:tcPr>
          <w:p w:rsidR="00000000" w:rsidDel="00000000" w:rsidP="00000000" w:rsidRDefault="00000000" w:rsidRPr="00000000" w14:paraId="000000C2">
            <w:pPr>
              <w:widowControl w:val="0"/>
              <w:spacing w:after="0" w:before="0" w:line="480" w:lineRule="auto"/>
              <w:ind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10.800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3">
            <w:pPr>
              <w:widowControl w:val="0"/>
              <w:spacing w:after="0" w:before="0" w:line="480" w:lineRule="auto"/>
              <w:ind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Sprint 5</w:t>
            </w:r>
            <w:r w:rsidDel="00000000" w:rsidR="00000000" w:rsidRPr="00000000">
              <w:rPr>
                <w:rFonts w:ascii="Times New Roman" w:cs="Times New Roman" w:eastAsia="Times New Roman" w:hAnsi="Times New Roman"/>
                <w:sz w:val="24"/>
                <w:szCs w:val="24"/>
                <w:rtl w:val="0"/>
              </w:rPr>
              <w:t xml:space="preserve"> – Documentación, capacitación y entrega final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C4">
            <w:pPr>
              <w:widowControl w:val="0"/>
              <w:spacing w:after="0" w:before="0" w:line="480" w:lineRule="auto"/>
              <w:ind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0C5">
            <w:pPr>
              <w:widowControl w:val="0"/>
              <w:spacing w:after="0" w:before="0" w:line="480" w:lineRule="auto"/>
              <w:ind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240H</w:t>
            </w:r>
          </w:p>
        </w:tc>
        <w:tc>
          <w:tcPr>
            <w:shd w:fill="auto" w:val="clear"/>
            <w:tcMar>
              <w:top w:w="100.0" w:type="dxa"/>
              <w:left w:w="100.0" w:type="dxa"/>
              <w:bottom w:w="100.0" w:type="dxa"/>
              <w:right w:w="100.0" w:type="dxa"/>
            </w:tcMar>
            <w:vAlign w:val="top"/>
          </w:tcPr>
          <w:p w:rsidR="00000000" w:rsidDel="00000000" w:rsidP="00000000" w:rsidRDefault="00000000" w:rsidRPr="00000000" w14:paraId="000000C6">
            <w:pPr>
              <w:widowControl w:val="0"/>
              <w:spacing w:after="0" w:before="0" w:line="480" w:lineRule="auto"/>
              <w:ind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10.800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7">
            <w:pPr>
              <w:widowControl w:val="0"/>
              <w:spacing w:after="0" w:before="0" w:line="480" w:lineRule="auto"/>
              <w:ind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TOTAL DE SCRIPTS (Sin impuestos)</w:t>
            </w:r>
          </w:p>
        </w:tc>
        <w:tc>
          <w:tcPr>
            <w:shd w:fill="auto" w:val="clear"/>
            <w:tcMar>
              <w:top w:w="100.0" w:type="dxa"/>
              <w:left w:w="100.0" w:type="dxa"/>
              <w:bottom w:w="100.0" w:type="dxa"/>
              <w:right w:w="100.0" w:type="dxa"/>
            </w:tcMar>
            <w:vAlign w:val="top"/>
          </w:tcPr>
          <w:p w:rsidR="00000000" w:rsidDel="00000000" w:rsidP="00000000" w:rsidRDefault="00000000" w:rsidRPr="00000000" w14:paraId="000000C8">
            <w:pPr>
              <w:widowControl w:val="0"/>
              <w:spacing w:after="0" w:before="0" w:line="480" w:lineRule="auto"/>
              <w:ind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9">
            <w:pPr>
              <w:widowControl w:val="0"/>
              <w:spacing w:after="0" w:before="0" w:line="480" w:lineRule="auto"/>
              <w:ind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CA">
            <w:pPr>
              <w:widowControl w:val="0"/>
              <w:spacing w:after="0" w:before="0" w:line="480" w:lineRule="auto"/>
              <w:ind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54.000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B">
            <w:pPr>
              <w:widowControl w:val="0"/>
              <w:spacing w:after="0" w:before="0" w:line="480" w:lineRule="auto"/>
              <w:ind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TOTAL CON IVA (13%)</w:t>
            </w:r>
          </w:p>
        </w:tc>
        <w:tc>
          <w:tcPr>
            <w:shd w:fill="auto" w:val="clear"/>
            <w:tcMar>
              <w:top w:w="100.0" w:type="dxa"/>
              <w:left w:w="100.0" w:type="dxa"/>
              <w:bottom w:w="100.0" w:type="dxa"/>
              <w:right w:w="100.0" w:type="dxa"/>
            </w:tcMar>
            <w:vAlign w:val="top"/>
          </w:tcPr>
          <w:p w:rsidR="00000000" w:rsidDel="00000000" w:rsidP="00000000" w:rsidRDefault="00000000" w:rsidRPr="00000000" w14:paraId="000000CC">
            <w:pPr>
              <w:widowControl w:val="0"/>
              <w:spacing w:after="0" w:before="0" w:line="480" w:lineRule="auto"/>
              <w:ind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D">
            <w:pPr>
              <w:widowControl w:val="0"/>
              <w:spacing w:after="0" w:before="0" w:line="480" w:lineRule="auto"/>
              <w:ind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E">
            <w:pPr>
              <w:widowControl w:val="0"/>
              <w:spacing w:after="0" w:before="0" w:line="480" w:lineRule="auto"/>
              <w:ind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61.020</w:t>
            </w:r>
          </w:p>
          <w:p w:rsidR="00000000" w:rsidDel="00000000" w:rsidP="00000000" w:rsidRDefault="00000000" w:rsidRPr="00000000" w14:paraId="000000CF">
            <w:pPr>
              <w:widowControl w:val="0"/>
              <w:spacing w:after="0" w:before="0" w:line="480" w:lineRule="auto"/>
              <w:ind w:firstLine="0"/>
              <w:jc w:val="left"/>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0D0">
      <w:pPr>
        <w:shd w:fill="ffffff" w:val="clear"/>
        <w:spacing w:after="0" w:before="0" w:line="480" w:lineRule="auto"/>
        <w:ind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1">
      <w:pPr>
        <w:pStyle w:val="Heading2"/>
        <w:spacing w:after="0" w:before="0" w:line="480" w:lineRule="auto"/>
        <w:ind w:left="60" w:firstLine="0"/>
        <w:jc w:val="left"/>
        <w:rPr/>
      </w:pPr>
      <w:bookmarkStart w:colFirst="0" w:colLast="0" w:name="_84eklp6z20ls" w:id="15"/>
      <w:bookmarkEnd w:id="15"/>
      <w:r w:rsidDel="00000000" w:rsidR="00000000" w:rsidRPr="00000000">
        <w:rPr>
          <w:rtl w:val="0"/>
        </w:rPr>
      </w:r>
    </w:p>
    <w:p w:rsidR="00000000" w:rsidDel="00000000" w:rsidP="00000000" w:rsidRDefault="00000000" w:rsidRPr="00000000" w14:paraId="000000D2">
      <w:pPr>
        <w:shd w:fill="ffffff" w:val="clear"/>
        <w:spacing w:after="0" w:before="0" w:line="480" w:lineRule="auto"/>
        <w:ind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COSTOS ADICIONALES</w:t>
      </w:r>
    </w:p>
    <w:tbl>
      <w:tblPr>
        <w:tblStyle w:val="Table3"/>
        <w:tblW w:w="9123.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61.5"/>
        <w:gridCol w:w="4561.5"/>
        <w:tblGridChange w:id="0">
          <w:tblGrid>
            <w:gridCol w:w="4561.5"/>
            <w:gridCol w:w="4561.5"/>
          </w:tblGrid>
        </w:tblGridChange>
      </w:tblGrid>
      <w:tr>
        <w:trPr>
          <w:cantSplit w:val="0"/>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00D3">
            <w:pPr>
              <w:widowControl w:val="0"/>
              <w:spacing w:after="0" w:before="0" w:line="480" w:lineRule="auto"/>
              <w:ind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ACTIVIDAD / PRODUCTO</w:t>
            </w:r>
          </w:p>
        </w:tc>
        <w:tc>
          <w:tcPr>
            <w:shd w:fill="cccccc" w:val="clear"/>
            <w:tcMar>
              <w:top w:w="100.0" w:type="dxa"/>
              <w:left w:w="100.0" w:type="dxa"/>
              <w:bottom w:w="100.0" w:type="dxa"/>
              <w:right w:w="100.0" w:type="dxa"/>
            </w:tcMar>
            <w:vAlign w:val="top"/>
          </w:tcPr>
          <w:p w:rsidR="00000000" w:rsidDel="00000000" w:rsidP="00000000" w:rsidRDefault="00000000" w:rsidRPr="00000000" w14:paraId="000000D4">
            <w:pPr>
              <w:widowControl w:val="0"/>
              <w:spacing w:after="0" w:before="0" w:line="480" w:lineRule="auto"/>
              <w:ind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COSTOS (BOB)</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5">
            <w:pPr>
              <w:widowControl w:val="0"/>
              <w:spacing w:after="0" w:before="0" w:line="480" w:lineRule="auto"/>
              <w:ind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Servidor físico o NAS para almacenamiento</w:t>
            </w:r>
          </w:p>
        </w:tc>
        <w:tc>
          <w:tcPr>
            <w:shd w:fill="auto" w:val="clear"/>
            <w:tcMar>
              <w:top w:w="100.0" w:type="dxa"/>
              <w:left w:w="100.0" w:type="dxa"/>
              <w:bottom w:w="100.0" w:type="dxa"/>
              <w:right w:w="100.0" w:type="dxa"/>
            </w:tcMar>
            <w:vAlign w:val="top"/>
          </w:tcPr>
          <w:p w:rsidR="00000000" w:rsidDel="00000000" w:rsidP="00000000" w:rsidRDefault="00000000" w:rsidRPr="00000000" w14:paraId="000000D6">
            <w:pPr>
              <w:widowControl w:val="0"/>
              <w:spacing w:after="0" w:before="0" w:line="480" w:lineRule="auto"/>
              <w:ind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9.000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7">
            <w:pPr>
              <w:widowControl w:val="0"/>
              <w:spacing w:after="0" w:before="0" w:line="480" w:lineRule="auto"/>
              <w:ind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Configuración de la red local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D8">
            <w:pPr>
              <w:widowControl w:val="0"/>
              <w:spacing w:after="0" w:before="0" w:line="480" w:lineRule="auto"/>
              <w:ind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6.750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9">
            <w:pPr>
              <w:widowControl w:val="0"/>
              <w:spacing w:after="0" w:before="0" w:line="480" w:lineRule="auto"/>
              <w:ind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Licencias de Software (Si es necesario)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0DA">
            <w:pPr>
              <w:widowControl w:val="0"/>
              <w:spacing w:after="0" w:before="0" w:line="480" w:lineRule="auto"/>
              <w:ind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3.400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B">
            <w:pPr>
              <w:widowControl w:val="0"/>
              <w:spacing w:after="0" w:before="0" w:line="480" w:lineRule="auto"/>
              <w:ind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Capacitación a docentes y personal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DC">
            <w:pPr>
              <w:widowControl w:val="0"/>
              <w:spacing w:after="0" w:before="0" w:line="480" w:lineRule="auto"/>
              <w:ind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4.250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D">
            <w:pPr>
              <w:widowControl w:val="0"/>
              <w:spacing w:after="0" w:before="0" w:line="480" w:lineRule="auto"/>
              <w:ind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Soporte y mantenimiento</w:t>
            </w:r>
          </w:p>
        </w:tc>
        <w:tc>
          <w:tcPr>
            <w:shd w:fill="auto" w:val="clear"/>
            <w:tcMar>
              <w:top w:w="100.0" w:type="dxa"/>
              <w:left w:w="100.0" w:type="dxa"/>
              <w:bottom w:w="100.0" w:type="dxa"/>
              <w:right w:w="100.0" w:type="dxa"/>
            </w:tcMar>
            <w:vAlign w:val="top"/>
          </w:tcPr>
          <w:p w:rsidR="00000000" w:rsidDel="00000000" w:rsidP="00000000" w:rsidRDefault="00000000" w:rsidRPr="00000000" w14:paraId="000000DE">
            <w:pPr>
              <w:widowControl w:val="0"/>
              <w:spacing w:after="0" w:before="0" w:line="480" w:lineRule="auto"/>
              <w:ind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13.500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F">
            <w:pPr>
              <w:widowControl w:val="0"/>
              <w:spacing w:after="0" w:before="0" w:line="480" w:lineRule="auto"/>
              <w:ind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TOTAL DE COSTOS ADICIONALES (Sin impuestos)</w:t>
            </w:r>
          </w:p>
        </w:tc>
        <w:tc>
          <w:tcPr>
            <w:shd w:fill="auto" w:val="clear"/>
            <w:tcMar>
              <w:top w:w="100.0" w:type="dxa"/>
              <w:left w:w="100.0" w:type="dxa"/>
              <w:bottom w:w="100.0" w:type="dxa"/>
              <w:right w:w="100.0" w:type="dxa"/>
            </w:tcMar>
            <w:vAlign w:val="top"/>
          </w:tcPr>
          <w:p w:rsidR="00000000" w:rsidDel="00000000" w:rsidP="00000000" w:rsidRDefault="00000000" w:rsidRPr="00000000" w14:paraId="000000E0">
            <w:pPr>
              <w:widowControl w:val="0"/>
              <w:spacing w:after="0" w:before="0" w:line="480" w:lineRule="auto"/>
              <w:ind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36.900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1">
            <w:pPr>
              <w:widowControl w:val="0"/>
              <w:spacing w:after="0" w:before="0" w:line="480" w:lineRule="auto"/>
              <w:ind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TOTAL CON IVA (13%)</w:t>
            </w:r>
          </w:p>
        </w:tc>
        <w:tc>
          <w:tcPr>
            <w:shd w:fill="auto" w:val="clear"/>
            <w:tcMar>
              <w:top w:w="100.0" w:type="dxa"/>
              <w:left w:w="100.0" w:type="dxa"/>
              <w:bottom w:w="100.0" w:type="dxa"/>
              <w:right w:w="100.0" w:type="dxa"/>
            </w:tcMar>
            <w:vAlign w:val="top"/>
          </w:tcPr>
          <w:p w:rsidR="00000000" w:rsidDel="00000000" w:rsidP="00000000" w:rsidRDefault="00000000" w:rsidRPr="00000000" w14:paraId="000000E2">
            <w:pPr>
              <w:widowControl w:val="0"/>
              <w:spacing w:after="0" w:before="0" w:line="480" w:lineRule="auto"/>
              <w:ind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41.699</w:t>
            </w:r>
          </w:p>
          <w:p w:rsidR="00000000" w:rsidDel="00000000" w:rsidP="00000000" w:rsidRDefault="00000000" w:rsidRPr="00000000" w14:paraId="000000E3">
            <w:pPr>
              <w:widowControl w:val="0"/>
              <w:spacing w:after="0" w:before="0" w:line="480" w:lineRule="auto"/>
              <w:ind w:firstLine="0"/>
              <w:jc w:val="left"/>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0E4">
      <w:pPr>
        <w:spacing w:after="0" w:before="0" w:line="480" w:lineRule="auto"/>
        <w:ind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br w:type="textWrapping"/>
        <w:t xml:space="preserve">TOTAL DE LOS COSTOS </w:t>
        <w:br w:type="textWrapping"/>
      </w:r>
    </w:p>
    <w:tbl>
      <w:tblPr>
        <w:tblStyle w:val="Table4"/>
        <w:tblW w:w="104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480"/>
        <w:gridCol w:w="3585"/>
        <w:gridCol w:w="3375"/>
        <w:tblGridChange w:id="0">
          <w:tblGrid>
            <w:gridCol w:w="3480"/>
            <w:gridCol w:w="3585"/>
            <w:gridCol w:w="3375"/>
          </w:tblGrid>
        </w:tblGridChange>
      </w:tblGrid>
      <w:tr>
        <w:trPr>
          <w:cantSplit w:val="0"/>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00E5">
            <w:pPr>
              <w:widowControl w:val="0"/>
              <w:spacing w:after="0" w:before="0" w:line="480" w:lineRule="auto"/>
              <w:ind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DESCRIPCIÓN </w:t>
            </w:r>
          </w:p>
        </w:tc>
        <w:tc>
          <w:tcPr>
            <w:shd w:fill="cccccc" w:val="clear"/>
            <w:tcMar>
              <w:top w:w="100.0" w:type="dxa"/>
              <w:left w:w="100.0" w:type="dxa"/>
              <w:bottom w:w="100.0" w:type="dxa"/>
              <w:right w:w="100.0" w:type="dxa"/>
            </w:tcMar>
            <w:vAlign w:val="top"/>
          </w:tcPr>
          <w:p w:rsidR="00000000" w:rsidDel="00000000" w:rsidP="00000000" w:rsidRDefault="00000000" w:rsidRPr="00000000" w14:paraId="000000E6">
            <w:pPr>
              <w:widowControl w:val="0"/>
              <w:spacing w:after="0" w:before="0" w:line="480" w:lineRule="auto"/>
              <w:ind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TOTAL SIN IMPUESTOS (BOB)</w:t>
            </w:r>
          </w:p>
        </w:tc>
        <w:tc>
          <w:tcPr>
            <w:shd w:fill="cccccc" w:val="clear"/>
            <w:tcMar>
              <w:top w:w="100.0" w:type="dxa"/>
              <w:left w:w="100.0" w:type="dxa"/>
              <w:bottom w:w="100.0" w:type="dxa"/>
              <w:right w:w="100.0" w:type="dxa"/>
            </w:tcMar>
            <w:vAlign w:val="top"/>
          </w:tcPr>
          <w:p w:rsidR="00000000" w:rsidDel="00000000" w:rsidP="00000000" w:rsidRDefault="00000000" w:rsidRPr="00000000" w14:paraId="000000E7">
            <w:pPr>
              <w:widowControl w:val="0"/>
              <w:spacing w:after="0" w:before="0" w:line="480" w:lineRule="auto"/>
              <w:ind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TOTAL CON IVA (13%) (BOB)</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8">
            <w:pPr>
              <w:widowControl w:val="0"/>
              <w:spacing w:after="0" w:before="0" w:line="480" w:lineRule="auto"/>
              <w:ind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Total de Scripts </w:t>
            </w:r>
          </w:p>
        </w:tc>
        <w:tc>
          <w:tcPr>
            <w:shd w:fill="auto" w:val="clear"/>
            <w:tcMar>
              <w:top w:w="100.0" w:type="dxa"/>
              <w:left w:w="100.0" w:type="dxa"/>
              <w:bottom w:w="100.0" w:type="dxa"/>
              <w:right w:w="100.0" w:type="dxa"/>
            </w:tcMar>
            <w:vAlign w:val="top"/>
          </w:tcPr>
          <w:p w:rsidR="00000000" w:rsidDel="00000000" w:rsidP="00000000" w:rsidRDefault="00000000" w:rsidRPr="00000000" w14:paraId="000000E9">
            <w:pPr>
              <w:widowControl w:val="0"/>
              <w:spacing w:after="0" w:before="0" w:line="480" w:lineRule="auto"/>
              <w:ind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54.000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EA">
            <w:pPr>
              <w:widowControl w:val="0"/>
              <w:spacing w:after="0" w:before="0" w:line="480" w:lineRule="auto"/>
              <w:ind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61.020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B">
            <w:pPr>
              <w:widowControl w:val="0"/>
              <w:spacing w:after="0" w:before="0" w:line="480" w:lineRule="auto"/>
              <w:ind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Total de Costos Adicionales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EC">
            <w:pPr>
              <w:widowControl w:val="0"/>
              <w:spacing w:after="0" w:before="0" w:line="480" w:lineRule="auto"/>
              <w:ind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36.900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ED">
            <w:pPr>
              <w:widowControl w:val="0"/>
              <w:spacing w:after="0" w:before="0" w:line="480" w:lineRule="auto"/>
              <w:ind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41.699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E">
            <w:pPr>
              <w:widowControl w:val="0"/>
              <w:spacing w:after="0" w:before="0" w:line="480" w:lineRule="auto"/>
              <w:ind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TOTAL DEL SISTEMA (Sin impuestos)</w:t>
            </w:r>
          </w:p>
        </w:tc>
        <w:tc>
          <w:tcPr>
            <w:shd w:fill="auto" w:val="clear"/>
            <w:tcMar>
              <w:top w:w="100.0" w:type="dxa"/>
              <w:left w:w="100.0" w:type="dxa"/>
              <w:bottom w:w="100.0" w:type="dxa"/>
              <w:right w:w="100.0" w:type="dxa"/>
            </w:tcMar>
            <w:vAlign w:val="top"/>
          </w:tcPr>
          <w:p w:rsidR="00000000" w:rsidDel="00000000" w:rsidP="00000000" w:rsidRDefault="00000000" w:rsidRPr="00000000" w14:paraId="000000EF">
            <w:pPr>
              <w:widowControl w:val="0"/>
              <w:spacing w:after="0" w:before="0" w:line="480" w:lineRule="auto"/>
              <w:ind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78.900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F0">
            <w:pPr>
              <w:widowControl w:val="0"/>
              <w:spacing w:after="0" w:before="0" w:line="480" w:lineRule="auto"/>
              <w:ind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102.719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1">
            <w:pPr>
              <w:widowControl w:val="0"/>
              <w:spacing w:after="0" w:before="0" w:line="480" w:lineRule="auto"/>
              <w:ind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TOTAL CON IVA (13%)</w:t>
            </w:r>
          </w:p>
        </w:tc>
        <w:tc>
          <w:tcPr>
            <w:shd w:fill="auto" w:val="clear"/>
            <w:tcMar>
              <w:top w:w="100.0" w:type="dxa"/>
              <w:left w:w="100.0" w:type="dxa"/>
              <w:bottom w:w="100.0" w:type="dxa"/>
              <w:right w:w="100.0" w:type="dxa"/>
            </w:tcMar>
            <w:vAlign w:val="top"/>
          </w:tcPr>
          <w:p w:rsidR="00000000" w:rsidDel="00000000" w:rsidP="00000000" w:rsidRDefault="00000000" w:rsidRPr="00000000" w14:paraId="000000F2">
            <w:pPr>
              <w:widowControl w:val="0"/>
              <w:spacing w:after="0" w:before="0" w:line="480" w:lineRule="auto"/>
              <w:ind w:firstLine="0"/>
              <w:jc w:val="left"/>
              <w:rPr>
                <w:rFonts w:ascii="Times New Roman" w:cs="Times New Roman" w:eastAsia="Times New Roman" w:hAnsi="Times New Roman"/>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3">
            <w:pPr>
              <w:widowControl w:val="0"/>
              <w:spacing w:after="0" w:before="0" w:line="480" w:lineRule="auto"/>
              <w:ind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116.072</w:t>
            </w:r>
          </w:p>
        </w:tc>
      </w:tr>
    </w:tbl>
    <w:p w:rsidR="00000000" w:rsidDel="00000000" w:rsidP="00000000" w:rsidRDefault="00000000" w:rsidRPr="00000000" w14:paraId="000000F4">
      <w:pPr>
        <w:spacing w:after="0" w:before="0" w:line="480" w:lineRule="auto"/>
        <w:ind w:firstLine="0"/>
        <w:jc w:val="left"/>
        <w:rPr/>
      </w:pPr>
      <w:r w:rsidDel="00000000" w:rsidR="00000000" w:rsidRPr="00000000">
        <w:rPr>
          <w:rtl w:val="0"/>
        </w:rPr>
      </w:r>
    </w:p>
    <w:p w:rsidR="00000000" w:rsidDel="00000000" w:rsidP="00000000" w:rsidRDefault="00000000" w:rsidRPr="00000000" w14:paraId="000000F5">
      <w:pPr>
        <w:spacing w:after="0" w:before="0" w:line="480" w:lineRule="auto"/>
        <w:ind w:left="0" w:firstLine="0"/>
        <w:jc w:val="left"/>
        <w:rPr/>
      </w:pPr>
      <w:r w:rsidDel="00000000" w:rsidR="00000000" w:rsidRPr="00000000">
        <w:rPr>
          <w:rtl w:val="0"/>
        </w:rPr>
      </w:r>
    </w:p>
    <w:p w:rsidR="00000000" w:rsidDel="00000000" w:rsidP="00000000" w:rsidRDefault="00000000" w:rsidRPr="00000000" w14:paraId="000000F6">
      <w:pPr>
        <w:pStyle w:val="Heading1"/>
        <w:spacing w:after="0" w:before="0" w:line="480" w:lineRule="auto"/>
        <w:ind w:left="0" w:firstLine="0"/>
        <w:jc w:val="left"/>
        <w:rPr/>
      </w:pPr>
      <w:bookmarkStart w:colFirst="0" w:colLast="0" w:name="_26in1rg" w:id="16"/>
      <w:bookmarkEnd w:id="16"/>
      <w:r w:rsidDel="00000000" w:rsidR="00000000" w:rsidRPr="00000000">
        <w:rPr>
          <w:rtl w:val="0"/>
        </w:rPr>
        <w:t xml:space="preserve">          </w:t>
      </w:r>
      <w:r w:rsidDel="00000000" w:rsidR="00000000" w:rsidRPr="00000000">
        <w:br w:type="page"/>
      </w:r>
      <w:r w:rsidDel="00000000" w:rsidR="00000000" w:rsidRPr="00000000">
        <w:rPr>
          <w:rtl w:val="0"/>
        </w:rPr>
      </w:r>
    </w:p>
    <w:p w:rsidR="00000000" w:rsidDel="00000000" w:rsidP="00000000" w:rsidRDefault="00000000" w:rsidRPr="00000000" w14:paraId="000000F7">
      <w:pPr>
        <w:pStyle w:val="Heading1"/>
        <w:spacing w:after="0" w:before="0" w:line="480" w:lineRule="auto"/>
        <w:ind w:left="0" w:firstLine="0"/>
        <w:rPr>
          <w:vertAlign w:val="baseline"/>
        </w:rPr>
      </w:pPr>
      <w:bookmarkStart w:colFirst="0" w:colLast="0" w:name="_rz3igoylvpao" w:id="17"/>
      <w:bookmarkEnd w:id="17"/>
      <w:r w:rsidDel="00000000" w:rsidR="00000000" w:rsidRPr="00000000">
        <w:rPr>
          <w:vertAlign w:val="baseline"/>
          <w:rtl w:val="0"/>
        </w:rPr>
        <w:t xml:space="preserve">CAPÍTULO III - MARCO TEÓRICO</w:t>
      </w:r>
      <w:r w:rsidDel="00000000" w:rsidR="00000000" w:rsidRPr="00000000">
        <w:rPr>
          <w:rtl w:val="0"/>
        </w:rPr>
      </w:r>
    </w:p>
    <w:p w:rsidR="00000000" w:rsidDel="00000000" w:rsidP="00000000" w:rsidRDefault="00000000" w:rsidRPr="00000000" w14:paraId="000000F8">
      <w:pPr>
        <w:pStyle w:val="Heading2"/>
        <w:spacing w:before="0" w:line="480" w:lineRule="auto"/>
        <w:ind w:firstLine="0"/>
        <w:rPr/>
      </w:pPr>
      <w:bookmarkStart w:colFirst="0" w:colLast="0" w:name="_ilwms4ebabuu" w:id="18"/>
      <w:bookmarkEnd w:id="18"/>
      <w:r w:rsidDel="00000000" w:rsidR="00000000" w:rsidRPr="00000000">
        <w:rPr>
          <w:rtl w:val="0"/>
        </w:rPr>
        <w:t xml:space="preserve">3.1 Conceptos Fundamentales </w:t>
      </w:r>
    </w:p>
    <w:p w:rsidR="00000000" w:rsidDel="00000000" w:rsidP="00000000" w:rsidRDefault="00000000" w:rsidRPr="00000000" w14:paraId="000000F9">
      <w:pPr>
        <w:pStyle w:val="Heading3"/>
        <w:spacing w:before="0" w:line="480" w:lineRule="auto"/>
        <w:ind w:firstLine="0"/>
        <w:rPr/>
      </w:pPr>
      <w:bookmarkStart w:colFirst="0" w:colLast="0" w:name="_bcsnweyph5uq" w:id="19"/>
      <w:bookmarkEnd w:id="19"/>
      <w:r w:rsidDel="00000000" w:rsidR="00000000" w:rsidRPr="00000000">
        <w:rPr>
          <w:rtl w:val="0"/>
        </w:rPr>
        <w:t xml:space="preserve">3.1.1. Página web</w:t>
      </w:r>
    </w:p>
    <w:p w:rsidR="00000000" w:rsidDel="00000000" w:rsidP="00000000" w:rsidRDefault="00000000" w:rsidRPr="00000000" w14:paraId="000000FA">
      <w:pPr>
        <w:rPr/>
      </w:pPr>
      <w:r w:rsidDel="00000000" w:rsidR="00000000" w:rsidRPr="00000000">
        <w:rPr>
          <w:rtl w:val="0"/>
        </w:rPr>
        <w:t xml:space="preserve">Una página web es un documento digital que se visualiza a través de un navegador y que forma parte de la World Wide Web. Generalmente está construida con lenguajes como HTML y CSS, lo que permite integrar texto, imágenes, videos y formularios de interacción.</w:t>
      </w:r>
    </w:p>
    <w:p w:rsidR="00000000" w:rsidDel="00000000" w:rsidP="00000000" w:rsidRDefault="00000000" w:rsidRPr="00000000" w14:paraId="000000FB">
      <w:pPr>
        <w:rPr/>
      </w:pPr>
      <w:r w:rsidDel="00000000" w:rsidR="00000000" w:rsidRPr="00000000">
        <w:rPr>
          <w:rtl w:val="0"/>
        </w:rPr>
        <w:t xml:space="preserve">Según Berners-Lee (2000), creador de la web, estas páginas constituyen el elemento básico de la comunicación digital, pues hacen posible compartir información de manera abierta y universal.</w:t>
      </w:r>
      <w:r w:rsidDel="00000000" w:rsidR="00000000" w:rsidRPr="00000000">
        <w:rPr>
          <w:rtl w:val="0"/>
        </w:rPr>
      </w:r>
    </w:p>
    <w:p w:rsidR="00000000" w:rsidDel="00000000" w:rsidP="00000000" w:rsidRDefault="00000000" w:rsidRPr="00000000" w14:paraId="000000FC">
      <w:pPr>
        <w:pStyle w:val="Heading4"/>
        <w:ind w:firstLine="0"/>
        <w:rPr>
          <w:sz w:val="22"/>
          <w:szCs w:val="22"/>
        </w:rPr>
      </w:pPr>
      <w:bookmarkStart w:colFirst="0" w:colLast="0" w:name="_mwfb3ep7ghhr" w:id="20"/>
      <w:bookmarkEnd w:id="20"/>
      <w:r w:rsidDel="00000000" w:rsidR="00000000" w:rsidRPr="00000000">
        <w:rPr>
          <w:sz w:val="22"/>
          <w:szCs w:val="22"/>
          <w:rtl w:val="0"/>
        </w:rPr>
        <w:t xml:space="preserve">3.1.1.1 WORLD WID WEB</w:t>
      </w:r>
    </w:p>
    <w:p w:rsidR="00000000" w:rsidDel="00000000" w:rsidP="00000000" w:rsidRDefault="00000000" w:rsidRPr="00000000" w14:paraId="000000FD">
      <w:pPr>
        <w:rPr/>
      </w:pPr>
      <w:r w:rsidDel="00000000" w:rsidR="00000000" w:rsidRPr="00000000">
        <w:rPr>
          <w:rtl w:val="0"/>
        </w:rPr>
        <w:t xml:space="preserve">La World Wide Web (WWW) es un sistema mundial de documentos interconectados a través de enlaces de hipertexto, accesibles mediante internet. Permite la difusión masiva de información y el acceso a recursos educativos, científicos y culturales.</w:t>
      </w:r>
    </w:p>
    <w:p w:rsidR="00000000" w:rsidDel="00000000" w:rsidP="00000000" w:rsidRDefault="00000000" w:rsidRPr="00000000" w14:paraId="000000FE">
      <w:pPr>
        <w:rPr/>
      </w:pPr>
      <w:r w:rsidDel="00000000" w:rsidR="00000000" w:rsidRPr="00000000">
        <w:rPr>
          <w:rtl w:val="0"/>
        </w:rPr>
        <w:t xml:space="preserve">Autores como Turban, Pollard y Wood (2018) señalan que la web ha sido uno de los principales motores de la globalización del conocimiento, al facilitar el acceso a fuentes académicas y recursos educativos sin importar la ubicación geográfica.</w:t>
      </w:r>
    </w:p>
    <w:p w:rsidR="00000000" w:rsidDel="00000000" w:rsidP="00000000" w:rsidRDefault="00000000" w:rsidRPr="00000000" w14:paraId="000000FF">
      <w:pPr>
        <w:pStyle w:val="Heading3"/>
        <w:ind w:firstLine="0"/>
        <w:rPr/>
      </w:pPr>
      <w:bookmarkStart w:colFirst="0" w:colLast="0" w:name="_we1qmiqku3rs" w:id="21"/>
      <w:bookmarkEnd w:id="21"/>
      <w:r w:rsidDel="00000000" w:rsidR="00000000" w:rsidRPr="00000000">
        <w:rPr>
          <w:rtl w:val="0"/>
        </w:rPr>
        <w:t xml:space="preserve">3.1.2. Plataforma web</w:t>
      </w:r>
    </w:p>
    <w:p w:rsidR="00000000" w:rsidDel="00000000" w:rsidP="00000000" w:rsidRDefault="00000000" w:rsidRPr="00000000" w14:paraId="00000100">
      <w:pPr>
        <w:rPr/>
      </w:pPr>
      <w:r w:rsidDel="00000000" w:rsidR="00000000" w:rsidRPr="00000000">
        <w:rPr>
          <w:rtl w:val="0"/>
        </w:rPr>
        <w:t xml:space="preserve">Una plataforma web es un sistema en línea que integra diferentes servicios dentro de un entorno digital único. Su ventaja es que se puede acceder desde cualquier dispositivo con conexión a internet.</w:t>
      </w:r>
    </w:p>
    <w:p w:rsidR="00000000" w:rsidDel="00000000" w:rsidP="00000000" w:rsidRDefault="00000000" w:rsidRPr="00000000" w14:paraId="00000101">
      <w:pPr>
        <w:rPr/>
      </w:pPr>
      <w:r w:rsidDel="00000000" w:rsidR="00000000" w:rsidRPr="00000000">
        <w:rPr>
          <w:rtl w:val="0"/>
        </w:rPr>
        <w:t xml:space="preserve">Cabero y Llorente (2015) explican que estas plataformas permiten centralizar procesos, tanto educativos como administrativos, lo que mejora la gestión y la comunicación entre usuarios. En educación, esto significa que los docentes pueden organizar clases, mientras los estudiantes acceden a materiales y entregan tareas de manera digital.</w:t>
      </w:r>
      <w:r w:rsidDel="00000000" w:rsidR="00000000" w:rsidRPr="00000000">
        <w:rPr>
          <w:rtl w:val="0"/>
        </w:rPr>
      </w:r>
    </w:p>
    <w:p w:rsidR="00000000" w:rsidDel="00000000" w:rsidP="00000000" w:rsidRDefault="00000000" w:rsidRPr="00000000" w14:paraId="00000102">
      <w:pPr>
        <w:pStyle w:val="Heading3"/>
        <w:ind w:firstLine="0"/>
        <w:rPr/>
      </w:pPr>
      <w:bookmarkStart w:colFirst="0" w:colLast="0" w:name="_6sae2ykoukqd" w:id="22"/>
      <w:bookmarkEnd w:id="22"/>
      <w:r w:rsidDel="00000000" w:rsidR="00000000" w:rsidRPr="00000000">
        <w:rPr>
          <w:rtl w:val="0"/>
        </w:rPr>
        <w:t xml:space="preserve">3.1.3. Dispositivos electrónicos</w:t>
      </w:r>
    </w:p>
    <w:p w:rsidR="00000000" w:rsidDel="00000000" w:rsidP="00000000" w:rsidRDefault="00000000" w:rsidRPr="00000000" w14:paraId="00000103">
      <w:pPr>
        <w:rPr/>
      </w:pPr>
      <w:r w:rsidDel="00000000" w:rsidR="00000000" w:rsidRPr="00000000">
        <w:rPr>
          <w:rtl w:val="0"/>
        </w:rPr>
        <w:t xml:space="preserve">Los dispositivos electrónicos son equipos capaces de procesar información mediante señales eléctricas. En el ámbito educativo, los más usados son computadoras, tabletas y teléfonos móviles, que permiten acceder a plataformas y contenidos digitales (Turban et al., 2018).</w:t>
      </w:r>
    </w:p>
    <w:p w:rsidR="00000000" w:rsidDel="00000000" w:rsidP="00000000" w:rsidRDefault="00000000" w:rsidRPr="00000000" w14:paraId="00000104">
      <w:pPr>
        <w:rPr/>
      </w:pPr>
      <w:r w:rsidDel="00000000" w:rsidR="00000000" w:rsidRPr="00000000">
        <w:rPr>
          <w:rtl w:val="0"/>
        </w:rPr>
        <w:t xml:space="preserve">Estos dispositivos no solo sirven como medio de acceso, sino que también son herramientas de aprendizaje activo. Su importancia radica en que, con ellos, los estudiantes pueden participar en actividades interactivas, colaborar con sus compañeros y desarrollar competencias digitales básicas.</w:t>
      </w:r>
    </w:p>
    <w:p w:rsidR="00000000" w:rsidDel="00000000" w:rsidP="00000000" w:rsidRDefault="00000000" w:rsidRPr="00000000" w14:paraId="00000105">
      <w:pPr>
        <w:pStyle w:val="Heading4"/>
        <w:ind w:left="0" w:firstLine="0"/>
        <w:rPr>
          <w:sz w:val="22"/>
          <w:szCs w:val="22"/>
        </w:rPr>
      </w:pPr>
      <w:bookmarkStart w:colFirst="0" w:colLast="0" w:name="_j3brcwlj9at2" w:id="23"/>
      <w:bookmarkEnd w:id="23"/>
      <w:r w:rsidDel="00000000" w:rsidR="00000000" w:rsidRPr="00000000">
        <w:rPr>
          <w:sz w:val="22"/>
          <w:szCs w:val="22"/>
          <w:rtl w:val="0"/>
        </w:rPr>
        <w:t xml:space="preserve">3.1.3.1 Computadoras</w:t>
      </w:r>
    </w:p>
    <w:p w:rsidR="00000000" w:rsidDel="00000000" w:rsidP="00000000" w:rsidRDefault="00000000" w:rsidRPr="00000000" w14:paraId="00000106">
      <w:pPr>
        <w:rPr/>
      </w:pPr>
      <w:r w:rsidDel="00000000" w:rsidR="00000000" w:rsidRPr="00000000">
        <w:rPr>
          <w:rtl w:val="0"/>
        </w:rPr>
        <w:t xml:space="preserve">Las computadoras son dispositivos programables que procesan datos y ejecutan instrucciones. Permiten realizar cálculos complejos, almacenar información y ejecutar aplicaciones educativas.</w:t>
      </w:r>
    </w:p>
    <w:p w:rsidR="00000000" w:rsidDel="00000000" w:rsidP="00000000" w:rsidRDefault="00000000" w:rsidRPr="00000000" w14:paraId="00000107">
      <w:pPr>
        <w:rPr/>
      </w:pPr>
      <w:r w:rsidDel="00000000" w:rsidR="00000000" w:rsidRPr="00000000">
        <w:rPr>
          <w:rtl w:val="0"/>
        </w:rPr>
        <w:t xml:space="preserve">Según García (2019), la computadora es el principal medio de digitalización en la escuela, pues facilita la integración de programas de simulación, sistemas de gestión y entornos virtuales de aprendizaje.</w:t>
      </w:r>
    </w:p>
    <w:p w:rsidR="00000000" w:rsidDel="00000000" w:rsidP="00000000" w:rsidRDefault="00000000" w:rsidRPr="00000000" w14:paraId="00000108">
      <w:pPr>
        <w:pStyle w:val="Heading4"/>
        <w:ind w:firstLine="0"/>
        <w:rPr>
          <w:sz w:val="22"/>
          <w:szCs w:val="22"/>
        </w:rPr>
      </w:pPr>
      <w:bookmarkStart w:colFirst="0" w:colLast="0" w:name="_iw7dtfw2smt9" w:id="24"/>
      <w:bookmarkEnd w:id="24"/>
      <w:r w:rsidDel="00000000" w:rsidR="00000000" w:rsidRPr="00000000">
        <w:rPr>
          <w:sz w:val="22"/>
          <w:szCs w:val="22"/>
          <w:rtl w:val="0"/>
        </w:rPr>
        <w:t xml:space="preserve">3.1.3.2 Tabletas</w:t>
      </w:r>
    </w:p>
    <w:p w:rsidR="00000000" w:rsidDel="00000000" w:rsidP="00000000" w:rsidRDefault="00000000" w:rsidRPr="00000000" w14:paraId="00000109">
      <w:pPr>
        <w:rPr/>
      </w:pPr>
      <w:r w:rsidDel="00000000" w:rsidR="00000000" w:rsidRPr="00000000">
        <w:rPr>
          <w:rtl w:val="0"/>
        </w:rPr>
        <w:t xml:space="preserve">Las tabletas son dispositivos portátiles con pantalla táctil que permiten navegar por internet, reproducir contenido multimedia y acceder a aplicaciones educativas. A diferencia de las computadoras portátiles, no cuentan con teclado físico.</w:t>
      </w:r>
    </w:p>
    <w:p w:rsidR="00000000" w:rsidDel="00000000" w:rsidP="00000000" w:rsidRDefault="00000000" w:rsidRPr="00000000" w14:paraId="0000010A">
      <w:pPr>
        <w:rPr/>
      </w:pPr>
      <w:r w:rsidDel="00000000" w:rsidR="00000000" w:rsidRPr="00000000">
        <w:rPr>
          <w:rtl w:val="0"/>
        </w:rPr>
        <w:t xml:space="preserve">Como indica Prensky (2011), su ventaja es la facilidad de uso y la movilidad, lo que las convierte en herramientas idóneas para la enseñanza personalizada y en contextos de aprendizaje móvil.</w:t>
      </w:r>
    </w:p>
    <w:p w:rsidR="00000000" w:rsidDel="00000000" w:rsidP="00000000" w:rsidRDefault="00000000" w:rsidRPr="00000000" w14:paraId="0000010B">
      <w:pPr>
        <w:pStyle w:val="Heading4"/>
        <w:ind w:firstLine="0"/>
        <w:rPr>
          <w:sz w:val="22"/>
          <w:szCs w:val="22"/>
        </w:rPr>
      </w:pPr>
      <w:bookmarkStart w:colFirst="0" w:colLast="0" w:name="_pznq9ev6estx" w:id="25"/>
      <w:bookmarkEnd w:id="25"/>
      <w:r w:rsidDel="00000000" w:rsidR="00000000" w:rsidRPr="00000000">
        <w:rPr>
          <w:sz w:val="22"/>
          <w:szCs w:val="22"/>
          <w:rtl w:val="0"/>
        </w:rPr>
        <w:t xml:space="preserve">3.1.3.3 Celulares</w:t>
      </w:r>
    </w:p>
    <w:p w:rsidR="00000000" w:rsidDel="00000000" w:rsidP="00000000" w:rsidRDefault="00000000" w:rsidRPr="00000000" w14:paraId="0000010C">
      <w:pPr>
        <w:rPr/>
      </w:pPr>
      <w:r w:rsidDel="00000000" w:rsidR="00000000" w:rsidRPr="00000000">
        <w:rPr>
          <w:rtl w:val="0"/>
        </w:rPr>
        <w:t xml:space="preserve">Los teléfonos celulares son dispositivos portátiles que originalmente servían para realizar llamadas, pero que hoy incluyen funciones de conexión a internet, mensajería y acceso a aplicaciones.</w:t>
      </w:r>
    </w:p>
    <w:p w:rsidR="00000000" w:rsidDel="00000000" w:rsidP="00000000" w:rsidRDefault="00000000" w:rsidRPr="00000000" w14:paraId="0000010D">
      <w:pPr>
        <w:rPr/>
      </w:pPr>
      <w:r w:rsidDel="00000000" w:rsidR="00000000" w:rsidRPr="00000000">
        <w:rPr>
          <w:rtl w:val="0"/>
        </w:rPr>
        <w:t xml:space="preserve">De acuerdo con UNESCO (2013), los celulares son clave en la educación inclusiva, especialmente en países en desarrollo, porque permiten a los estudiantes acceder a recursos educativos incluso en contextos de baja infraestructura tecnológica.</w:t>
      </w:r>
    </w:p>
    <w:p w:rsidR="00000000" w:rsidDel="00000000" w:rsidP="00000000" w:rsidRDefault="00000000" w:rsidRPr="00000000" w14:paraId="0000010E">
      <w:pPr>
        <w:pStyle w:val="Heading4"/>
        <w:ind w:firstLine="0"/>
        <w:rPr/>
      </w:pPr>
      <w:bookmarkStart w:colFirst="0" w:colLast="0" w:name="_brzej018mnge" w:id="26"/>
      <w:bookmarkEnd w:id="26"/>
      <w:r w:rsidDel="00000000" w:rsidR="00000000" w:rsidRPr="00000000">
        <w:rPr>
          <w:rtl w:val="0"/>
        </w:rPr>
        <w:t xml:space="preserve">3.1.3.4 Colegio</w:t>
      </w:r>
    </w:p>
    <w:p w:rsidR="00000000" w:rsidDel="00000000" w:rsidP="00000000" w:rsidRDefault="00000000" w:rsidRPr="00000000" w14:paraId="0000010F">
      <w:pPr>
        <w:rPr/>
      </w:pPr>
      <w:r w:rsidDel="00000000" w:rsidR="00000000" w:rsidRPr="00000000">
        <w:rPr>
          <w:rtl w:val="0"/>
        </w:rPr>
        <w:t xml:space="preserve">Un colegio o institución educativa es un espacio destinado a la formación integral de niños, niñas y adolescentes. No solo transmite conocimientos, sino que también enseña a convivir, a actuar y a desarrollarse como personas.</w:t>
      </w:r>
    </w:p>
    <w:p w:rsidR="00000000" w:rsidDel="00000000" w:rsidP="00000000" w:rsidRDefault="00000000" w:rsidRPr="00000000" w14:paraId="00000110">
      <w:pPr>
        <w:rPr/>
      </w:pPr>
      <w:r w:rsidDel="00000000" w:rsidR="00000000" w:rsidRPr="00000000">
        <w:rPr>
          <w:rtl w:val="0"/>
        </w:rPr>
        <w:t xml:space="preserve">Delors et al. (1996) señalan que la educación escolar debe basarse en cuatro pilares: aprender a conocer, aprender a hacer, aprender a convivir y aprender a ser, principios que guían a las instituciones educativas en su misión.</w:t>
      </w:r>
    </w:p>
    <w:p w:rsidR="00000000" w:rsidDel="00000000" w:rsidP="00000000" w:rsidRDefault="00000000" w:rsidRPr="00000000" w14:paraId="00000111">
      <w:pPr>
        <w:pStyle w:val="Heading3"/>
        <w:ind w:firstLine="0"/>
        <w:rPr/>
      </w:pPr>
      <w:bookmarkStart w:colFirst="0" w:colLast="0" w:name="_dp9nr6rhsxe0" w:id="27"/>
      <w:bookmarkEnd w:id="27"/>
      <w:r w:rsidDel="00000000" w:rsidR="00000000" w:rsidRPr="00000000">
        <w:rPr>
          <w:rtl w:val="0"/>
        </w:rPr>
        <w:t xml:space="preserve">3.1.5 Plataformas escolares</w:t>
      </w:r>
    </w:p>
    <w:p w:rsidR="00000000" w:rsidDel="00000000" w:rsidP="00000000" w:rsidRDefault="00000000" w:rsidRPr="00000000" w14:paraId="00000112">
      <w:pPr>
        <w:rPr/>
      </w:pPr>
      <w:r w:rsidDel="00000000" w:rsidR="00000000" w:rsidRPr="00000000">
        <w:rPr>
          <w:rtl w:val="0"/>
        </w:rPr>
        <w:t xml:space="preserve">Las plataformas escolares son entornos digitales diseñados para organizar procesos académicos. Permiten gestionar clases, subir materiales, asignar tareas, registrar calificaciones y mantener comunicación entre docentes y estudiantes.</w:t>
      </w:r>
    </w:p>
    <w:p w:rsidR="00000000" w:rsidDel="00000000" w:rsidP="00000000" w:rsidRDefault="00000000" w:rsidRPr="00000000" w14:paraId="00000113">
      <w:pPr>
        <w:rPr/>
      </w:pPr>
      <w:r w:rsidDel="00000000" w:rsidR="00000000" w:rsidRPr="00000000">
        <w:rPr>
          <w:rtl w:val="0"/>
        </w:rPr>
        <w:t xml:space="preserve">De acuerdo con Area (2017), estas plataformas son fundamentales en la sociedad digital, pues facilitan la enseñanza a distancia, promueven el aprendizaje colaborativo y reducen las barreras geográficas.</w:t>
      </w:r>
    </w:p>
    <w:p w:rsidR="00000000" w:rsidDel="00000000" w:rsidP="00000000" w:rsidRDefault="00000000" w:rsidRPr="00000000" w14:paraId="00000114">
      <w:pPr>
        <w:pStyle w:val="Heading2"/>
        <w:spacing w:before="0" w:line="480" w:lineRule="auto"/>
        <w:ind w:firstLine="0"/>
        <w:rPr/>
      </w:pPr>
      <w:bookmarkStart w:colFirst="0" w:colLast="0" w:name="_1g8vhpa55rb8" w:id="28"/>
      <w:bookmarkEnd w:id="28"/>
      <w:r w:rsidDel="00000000" w:rsidR="00000000" w:rsidRPr="00000000">
        <w:rPr>
          <w:rtl w:val="0"/>
        </w:rPr>
        <w:t xml:space="preserve">3.2 Lenguajes de Programación y Tecnologías Web</w:t>
      </w:r>
    </w:p>
    <w:p w:rsidR="00000000" w:rsidDel="00000000" w:rsidP="00000000" w:rsidRDefault="00000000" w:rsidRPr="00000000" w14:paraId="00000115">
      <w:pPr>
        <w:rPr/>
      </w:pPr>
      <w:r w:rsidDel="00000000" w:rsidR="00000000" w:rsidRPr="00000000">
        <w:rPr>
          <w:rtl w:val="0"/>
        </w:rPr>
        <w:t xml:space="preserve">La base de todo este proyecto está construida y diseñada sobre los lenguajes que permiten dar forma y dinamismo a la plataforma escolar</w:t>
      </w:r>
    </w:p>
    <w:p w:rsidR="00000000" w:rsidDel="00000000" w:rsidP="00000000" w:rsidRDefault="00000000" w:rsidRPr="00000000" w14:paraId="00000116">
      <w:pPr>
        <w:pStyle w:val="Heading3"/>
        <w:ind w:firstLine="0"/>
        <w:rPr/>
      </w:pPr>
      <w:bookmarkStart w:colFirst="0" w:colLast="0" w:name="_ejwozuwy0egh" w:id="29"/>
      <w:bookmarkEnd w:id="29"/>
      <w:r w:rsidDel="00000000" w:rsidR="00000000" w:rsidRPr="00000000">
        <w:rPr>
          <w:rtl w:val="0"/>
        </w:rPr>
        <w:t xml:space="preserve">3.2.1. HTML (HyperText Markup Language)</w:t>
      </w:r>
    </w:p>
    <w:p w:rsidR="00000000" w:rsidDel="00000000" w:rsidP="00000000" w:rsidRDefault="00000000" w:rsidRPr="00000000" w14:paraId="00000117">
      <w:pPr>
        <w:rPr/>
      </w:pPr>
      <w:r w:rsidDel="00000000" w:rsidR="00000000" w:rsidRPr="00000000">
        <w:rPr>
          <w:rtl w:val="0"/>
        </w:rPr>
        <w:t xml:space="preserve">El HTML es el lenguaje estándar que define la estructura básica de una página web. Permite organizar textos, imágenes, formularios y enlaces.</w:t>
      </w:r>
    </w:p>
    <w:p w:rsidR="00000000" w:rsidDel="00000000" w:rsidP="00000000" w:rsidRDefault="00000000" w:rsidRPr="00000000" w14:paraId="00000118">
      <w:pPr>
        <w:rPr/>
      </w:pPr>
      <w:r w:rsidDel="00000000" w:rsidR="00000000" w:rsidRPr="00000000">
        <w:rPr>
          <w:rtl w:val="0"/>
        </w:rPr>
        <w:t xml:space="preserve">Castro (2010) señala que HTML constituye el esqueleto de cualquier aplicación en línea, ya que define cómo se presenta la información al usuario.</w:t>
      </w:r>
    </w:p>
    <w:p w:rsidR="00000000" w:rsidDel="00000000" w:rsidP="00000000" w:rsidRDefault="00000000" w:rsidRPr="00000000" w14:paraId="00000119">
      <w:pPr>
        <w:pStyle w:val="Heading3"/>
        <w:ind w:firstLine="0"/>
        <w:rPr/>
      </w:pPr>
      <w:bookmarkStart w:colFirst="0" w:colLast="0" w:name="_mrsl1sw0a3ah" w:id="30"/>
      <w:bookmarkEnd w:id="30"/>
      <w:r w:rsidDel="00000000" w:rsidR="00000000" w:rsidRPr="00000000">
        <w:rPr>
          <w:rtl w:val="0"/>
        </w:rPr>
        <w:t xml:space="preserve">3.2.2. CSS (Cascading Style Sheets):</w:t>
      </w:r>
    </w:p>
    <w:p w:rsidR="00000000" w:rsidDel="00000000" w:rsidP="00000000" w:rsidRDefault="00000000" w:rsidRPr="00000000" w14:paraId="0000011A">
      <w:pPr>
        <w:rPr/>
      </w:pPr>
      <w:r w:rsidDel="00000000" w:rsidR="00000000" w:rsidRPr="00000000">
        <w:rPr>
          <w:rtl w:val="0"/>
        </w:rPr>
        <w:t xml:space="preserve">Las hojas de estilo en cascada (CSS) permite separar el contenido de su presentación, gestionando los colores, tipografías y diseño visual de los sitios web.</w:t>
      </w:r>
    </w:p>
    <w:p w:rsidR="00000000" w:rsidDel="00000000" w:rsidP="00000000" w:rsidRDefault="00000000" w:rsidRPr="00000000" w14:paraId="0000011B">
      <w:pPr>
        <w:rPr/>
      </w:pPr>
      <w:r w:rsidDel="00000000" w:rsidR="00000000" w:rsidRPr="00000000">
        <w:rPr>
          <w:rtl w:val="0"/>
        </w:rPr>
        <w:t xml:space="preserve">Sierra (2018) resalta que el CSS es clave para garantizar la usabilidad de una plataforma, al hacerla atractiva y adaptable a distintos dispositivos como celulares y tabletas.</w:t>
      </w:r>
    </w:p>
    <w:p w:rsidR="00000000" w:rsidDel="00000000" w:rsidP="00000000" w:rsidRDefault="00000000" w:rsidRPr="00000000" w14:paraId="0000011C">
      <w:pPr>
        <w:pStyle w:val="Heading3"/>
        <w:ind w:firstLine="0"/>
        <w:rPr/>
      </w:pPr>
      <w:bookmarkStart w:colFirst="0" w:colLast="0" w:name="_6kqohg3lrapd" w:id="31"/>
      <w:bookmarkEnd w:id="31"/>
      <w:r w:rsidDel="00000000" w:rsidR="00000000" w:rsidRPr="00000000">
        <w:rPr>
          <w:rtl w:val="0"/>
        </w:rPr>
        <w:t xml:space="preserve">3.2.3. PHP (Hypertext Preprocessor):</w:t>
      </w:r>
    </w:p>
    <w:p w:rsidR="00000000" w:rsidDel="00000000" w:rsidP="00000000" w:rsidRDefault="00000000" w:rsidRPr="00000000" w14:paraId="0000011D">
      <w:pPr>
        <w:rPr/>
      </w:pPr>
      <w:r w:rsidDel="00000000" w:rsidR="00000000" w:rsidRPr="00000000">
        <w:rPr>
          <w:rtl w:val="0"/>
        </w:rPr>
        <w:t xml:space="preserve">PHP es un lenguaje de programación que se ejecuta en el servidor y permite construir aplicaciones dinámicas e interactivas. Su principal ventaja es la integración con bases de datos.</w:t>
      </w:r>
    </w:p>
    <w:p w:rsidR="00000000" w:rsidDel="00000000" w:rsidP="00000000" w:rsidRDefault="00000000" w:rsidRPr="00000000" w14:paraId="0000011E">
      <w:pPr>
        <w:rPr/>
      </w:pPr>
      <w:r w:rsidDel="00000000" w:rsidR="00000000" w:rsidRPr="00000000">
        <w:rPr>
          <w:rtl w:val="0"/>
        </w:rPr>
        <w:t xml:space="preserve">Según Welling y Thomson (2017), PHP es uno de los lenguajes más utilizados en educación y proyectos web porque combina potencia con simplicidad en su implementación.</w:t>
      </w:r>
    </w:p>
    <w:p w:rsidR="00000000" w:rsidDel="00000000" w:rsidP="00000000" w:rsidRDefault="00000000" w:rsidRPr="00000000" w14:paraId="0000011F">
      <w:pPr>
        <w:rPr/>
      </w:pPr>
      <w:r w:rsidDel="00000000" w:rsidR="00000000" w:rsidRPr="00000000">
        <w:rPr>
          <w:rtl w:val="0"/>
        </w:rPr>
        <w:t xml:space="preserve">Cuando se usan de forma conjunta, HTML, CSS y PHP permiten crear páginas y plataformas que no solo muestran información, sino que la procesan en tiempo real.</w:t>
      </w:r>
    </w:p>
    <w:p w:rsidR="00000000" w:rsidDel="00000000" w:rsidP="00000000" w:rsidRDefault="00000000" w:rsidRPr="00000000" w14:paraId="00000120">
      <w:pPr>
        <w:rPr/>
      </w:pPr>
      <w:r w:rsidDel="00000000" w:rsidR="00000000" w:rsidRPr="00000000">
        <w:rPr>
          <w:rtl w:val="0"/>
        </w:rPr>
      </w:r>
    </w:p>
    <w:p w:rsidR="00000000" w:rsidDel="00000000" w:rsidP="00000000" w:rsidRDefault="00000000" w:rsidRPr="00000000" w14:paraId="00000121">
      <w:pPr>
        <w:pStyle w:val="Heading2"/>
        <w:ind w:firstLine="0"/>
        <w:rPr/>
      </w:pPr>
      <w:bookmarkStart w:colFirst="0" w:colLast="0" w:name="_sox6be1wu8zn" w:id="32"/>
      <w:bookmarkEnd w:id="32"/>
      <w:r w:rsidDel="00000000" w:rsidR="00000000" w:rsidRPr="00000000">
        <w:rPr>
          <w:rtl w:val="0"/>
        </w:rPr>
        <w:t xml:space="preserve">3.3 Bases de Datos y Herramientas de Gestión</w:t>
      </w:r>
    </w:p>
    <w:p w:rsidR="00000000" w:rsidDel="00000000" w:rsidP="00000000" w:rsidRDefault="00000000" w:rsidRPr="00000000" w14:paraId="00000122">
      <w:pPr>
        <w:rPr/>
      </w:pPr>
      <w:r w:rsidDel="00000000" w:rsidR="00000000" w:rsidRPr="00000000">
        <w:rPr>
          <w:rtl w:val="0"/>
        </w:rPr>
        <w:t xml:space="preserve">Toda plataforma requiere de un sistema confiable para almacenar y organizar información</w:t>
      </w:r>
    </w:p>
    <w:p w:rsidR="00000000" w:rsidDel="00000000" w:rsidP="00000000" w:rsidRDefault="00000000" w:rsidRPr="00000000" w14:paraId="00000123">
      <w:pPr>
        <w:pStyle w:val="Heading3"/>
        <w:ind w:firstLine="0"/>
        <w:rPr/>
      </w:pPr>
      <w:bookmarkStart w:colFirst="0" w:colLast="0" w:name="_dq54mboevskv" w:id="33"/>
      <w:bookmarkEnd w:id="33"/>
      <w:r w:rsidDel="00000000" w:rsidR="00000000" w:rsidRPr="00000000">
        <w:rPr>
          <w:rtl w:val="0"/>
        </w:rPr>
        <w:t xml:space="preserve">3.3.1. SQL</w:t>
      </w:r>
    </w:p>
    <w:p w:rsidR="00000000" w:rsidDel="00000000" w:rsidP="00000000" w:rsidRDefault="00000000" w:rsidRPr="00000000" w14:paraId="00000124">
      <w:pPr>
        <w:rPr/>
      </w:pPr>
      <w:r w:rsidDel="00000000" w:rsidR="00000000" w:rsidRPr="00000000">
        <w:rPr>
          <w:rtl w:val="0"/>
        </w:rPr>
        <w:t xml:space="preserve">SQL es el lenguaje estándar para crear, modificar y consultar bases de datos relacionales. Facilita la organización y recuperación de información académica.</w:t>
      </w:r>
    </w:p>
    <w:p w:rsidR="00000000" w:rsidDel="00000000" w:rsidP="00000000" w:rsidRDefault="00000000" w:rsidRPr="00000000" w14:paraId="00000125">
      <w:pPr>
        <w:pStyle w:val="Heading3"/>
        <w:ind w:firstLine="0"/>
        <w:rPr/>
      </w:pPr>
      <w:bookmarkStart w:colFirst="0" w:colLast="0" w:name="_k3ej0ybq5xnj" w:id="34"/>
      <w:bookmarkEnd w:id="34"/>
      <w:r w:rsidDel="00000000" w:rsidR="00000000" w:rsidRPr="00000000">
        <w:rPr>
          <w:rtl w:val="0"/>
        </w:rPr>
        <w:t xml:space="preserve">3.3.2. MySQL</w:t>
      </w:r>
    </w:p>
    <w:p w:rsidR="00000000" w:rsidDel="00000000" w:rsidP="00000000" w:rsidRDefault="00000000" w:rsidRPr="00000000" w14:paraId="00000126">
      <w:pPr>
        <w:rPr/>
      </w:pPr>
      <w:r w:rsidDel="00000000" w:rsidR="00000000" w:rsidRPr="00000000">
        <w:rPr>
          <w:rtl w:val="0"/>
        </w:rPr>
        <w:t xml:space="preserve">MySQL es un sistema de gestión de bases de datos relacional. Conocido por su rendimiento y facilidad de uso, que permite almacenar, organizar y consultar información mediante el uso del Lenguaje de Consulta Estructurado SQL. </w:t>
      </w:r>
    </w:p>
    <w:p w:rsidR="00000000" w:rsidDel="00000000" w:rsidP="00000000" w:rsidRDefault="00000000" w:rsidRPr="00000000" w14:paraId="00000127">
      <w:pPr>
        <w:pStyle w:val="Heading3"/>
        <w:ind w:firstLine="0"/>
        <w:rPr/>
      </w:pPr>
      <w:bookmarkStart w:colFirst="0" w:colLast="0" w:name="_vfug6oykrm9p" w:id="35"/>
      <w:bookmarkEnd w:id="35"/>
      <w:r w:rsidDel="00000000" w:rsidR="00000000" w:rsidRPr="00000000">
        <w:rPr>
          <w:rtl w:val="0"/>
        </w:rPr>
        <w:t xml:space="preserve">3.3.1. MySQL WorkBench</w:t>
      </w:r>
    </w:p>
    <w:p w:rsidR="00000000" w:rsidDel="00000000" w:rsidP="00000000" w:rsidRDefault="00000000" w:rsidRPr="00000000" w14:paraId="00000128">
      <w:pPr>
        <w:rPr/>
      </w:pPr>
      <w:r w:rsidDel="00000000" w:rsidR="00000000" w:rsidRPr="00000000">
        <w:rPr>
          <w:rtl w:val="0"/>
        </w:rPr>
        <w:t xml:space="preserve">Es una herramienta visual que permite diseñar modelos entidad-relación y administrar bases de datos de manera gráfica, lo que ayuda a comprender la estructura interna de los datos (Kroenke &amp; Auer, 2013).</w:t>
      </w:r>
    </w:p>
    <w:p w:rsidR="00000000" w:rsidDel="00000000" w:rsidP="00000000" w:rsidRDefault="00000000" w:rsidRPr="00000000" w14:paraId="00000129">
      <w:pPr>
        <w:pStyle w:val="Heading3"/>
        <w:ind w:firstLine="0"/>
        <w:rPr/>
      </w:pPr>
      <w:bookmarkStart w:colFirst="0" w:colLast="0" w:name="_puuky7cus1xc" w:id="36"/>
      <w:bookmarkEnd w:id="36"/>
      <w:r w:rsidDel="00000000" w:rsidR="00000000" w:rsidRPr="00000000">
        <w:rPr>
          <w:rtl w:val="0"/>
        </w:rPr>
        <w:t xml:space="preserve">3.3.1. PHPMyAdmin</w:t>
      </w:r>
    </w:p>
    <w:p w:rsidR="00000000" w:rsidDel="00000000" w:rsidP="00000000" w:rsidRDefault="00000000" w:rsidRPr="00000000" w14:paraId="0000012A">
      <w:pPr>
        <w:rPr/>
      </w:pPr>
      <w:r w:rsidDel="00000000" w:rsidR="00000000" w:rsidRPr="00000000">
        <w:rPr>
          <w:rtl w:val="0"/>
        </w:rPr>
        <w:t xml:space="preserve">PHPMyAdmin es una aplicación web que facilita la gestión de bases de datos MySQL desde un navegador, sin necesidad de usar comandos complejos. Es muy usada en entornos de aprendizaje y proyectos estudiantiles (Castro, 2010).</w:t>
      </w:r>
    </w:p>
    <w:p w:rsidR="00000000" w:rsidDel="00000000" w:rsidP="00000000" w:rsidRDefault="00000000" w:rsidRPr="00000000" w14:paraId="0000012B">
      <w:pPr>
        <w:spacing w:after="240" w:lineRule="auto"/>
        <w:ind w:firstLine="0"/>
        <w:rPr/>
      </w:pPr>
      <w:r w:rsidDel="00000000" w:rsidR="00000000" w:rsidRPr="00000000">
        <w:rPr>
          <w:rtl w:val="0"/>
        </w:rPr>
        <w:t xml:space="preserve">Gracias a estas herramientas, es posible registrar usuarios, clases, tareas y calificaciones en una plataforma escolar de forma organizada y segura</w:t>
      </w:r>
    </w:p>
    <w:p w:rsidR="00000000" w:rsidDel="00000000" w:rsidP="00000000" w:rsidRDefault="00000000" w:rsidRPr="00000000" w14:paraId="0000012C">
      <w:pPr>
        <w:rPr/>
      </w:pPr>
      <w:r w:rsidDel="00000000" w:rsidR="00000000" w:rsidRPr="00000000">
        <w:rPr>
          <w:rtl w:val="0"/>
        </w:rPr>
      </w:r>
    </w:p>
    <w:p w:rsidR="00000000" w:rsidDel="00000000" w:rsidP="00000000" w:rsidRDefault="00000000" w:rsidRPr="00000000" w14:paraId="0000012D">
      <w:pPr>
        <w:pStyle w:val="Heading2"/>
        <w:ind w:firstLine="0"/>
        <w:rPr/>
      </w:pPr>
      <w:bookmarkStart w:colFirst="0" w:colLast="0" w:name="_iuf40rqjz6ss" w:id="37"/>
      <w:bookmarkEnd w:id="37"/>
      <w:r w:rsidDel="00000000" w:rsidR="00000000" w:rsidRPr="00000000">
        <w:rPr>
          <w:rtl w:val="0"/>
        </w:rPr>
        <w:t xml:space="preserve">3.4 Herramientas de Desarrollo</w:t>
      </w:r>
    </w:p>
    <w:p w:rsidR="00000000" w:rsidDel="00000000" w:rsidP="00000000" w:rsidRDefault="00000000" w:rsidRPr="00000000" w14:paraId="0000012E">
      <w:pPr>
        <w:pStyle w:val="Heading3"/>
        <w:ind w:firstLine="0"/>
        <w:rPr/>
      </w:pPr>
      <w:bookmarkStart w:colFirst="0" w:colLast="0" w:name="_nelkvnir6zd6" w:id="38"/>
      <w:bookmarkEnd w:id="38"/>
      <w:r w:rsidDel="00000000" w:rsidR="00000000" w:rsidRPr="00000000">
        <w:rPr>
          <w:rtl w:val="0"/>
        </w:rPr>
        <w:t xml:space="preserve">3.4.1 Internet</w:t>
      </w:r>
    </w:p>
    <w:p w:rsidR="00000000" w:rsidDel="00000000" w:rsidP="00000000" w:rsidRDefault="00000000" w:rsidRPr="00000000" w14:paraId="0000012F">
      <w:pPr>
        <w:rPr/>
      </w:pPr>
      <w:r w:rsidDel="00000000" w:rsidR="00000000" w:rsidRPr="00000000">
        <w:rPr>
          <w:rtl w:val="0"/>
        </w:rPr>
        <w:t xml:space="preserve">Internet es una red global que conecta millones de computadoras y dispositivos. Permite acceder a información, comunicarse y utilizar recursos educativos en línea.</w:t>
      </w:r>
    </w:p>
    <w:p w:rsidR="00000000" w:rsidDel="00000000" w:rsidP="00000000" w:rsidRDefault="00000000" w:rsidRPr="00000000" w14:paraId="00000130">
      <w:pPr>
        <w:rPr/>
      </w:pPr>
      <w:r w:rsidDel="00000000" w:rsidR="00000000" w:rsidRPr="00000000">
        <w:rPr>
          <w:rtl w:val="0"/>
        </w:rPr>
        <w:t xml:space="preserve">Como explica Castells (2001), internet ha transformado la sociedad, convirtiéndose en una infraestructura indispensable para la educación digital.</w:t>
      </w:r>
    </w:p>
    <w:p w:rsidR="00000000" w:rsidDel="00000000" w:rsidP="00000000" w:rsidRDefault="00000000" w:rsidRPr="00000000" w14:paraId="00000131">
      <w:pPr>
        <w:pStyle w:val="Heading3"/>
        <w:ind w:left="0" w:firstLine="0"/>
        <w:rPr/>
      </w:pPr>
      <w:bookmarkStart w:colFirst="0" w:colLast="0" w:name="_fmr9dyzd2v7v" w:id="39"/>
      <w:bookmarkEnd w:id="39"/>
      <w:r w:rsidDel="00000000" w:rsidR="00000000" w:rsidRPr="00000000">
        <w:rPr>
          <w:rtl w:val="0"/>
        </w:rPr>
        <w:t xml:space="preserve">3.4.2. Visual Studio Code</w:t>
      </w:r>
    </w:p>
    <w:p w:rsidR="00000000" w:rsidDel="00000000" w:rsidP="00000000" w:rsidRDefault="00000000" w:rsidRPr="00000000" w14:paraId="00000132">
      <w:pPr>
        <w:rPr/>
      </w:pPr>
      <w:r w:rsidDel="00000000" w:rsidR="00000000" w:rsidRPr="00000000">
        <w:rPr>
          <w:rtl w:val="0"/>
        </w:rPr>
        <w:t xml:space="preserve">Es un editor de código desarrollado por Microsoft que soporta múltiples lenguajes. Destaca por ser gratuito, ligero y de código abierto.</w:t>
      </w:r>
    </w:p>
    <w:p w:rsidR="00000000" w:rsidDel="00000000" w:rsidP="00000000" w:rsidRDefault="00000000" w:rsidRPr="00000000" w14:paraId="00000133">
      <w:pPr>
        <w:rPr/>
      </w:pPr>
      <w:r w:rsidDel="00000000" w:rsidR="00000000" w:rsidRPr="00000000">
        <w:rPr>
          <w:rtl w:val="0"/>
        </w:rPr>
        <w:t xml:space="preserve">Según Fowler (2018), Visual Studio Code es uno de los entornos preferidos por desarrolladores por su sencillez y capacidad de integrarse con extensiones.</w:t>
      </w:r>
    </w:p>
    <w:p w:rsidR="00000000" w:rsidDel="00000000" w:rsidP="00000000" w:rsidRDefault="00000000" w:rsidRPr="00000000" w14:paraId="00000134">
      <w:pPr>
        <w:pStyle w:val="Heading3"/>
        <w:ind w:firstLine="0"/>
        <w:rPr/>
      </w:pPr>
      <w:bookmarkStart w:colFirst="0" w:colLast="0" w:name="_6s85gebags1z" w:id="40"/>
      <w:bookmarkEnd w:id="40"/>
      <w:r w:rsidDel="00000000" w:rsidR="00000000" w:rsidRPr="00000000">
        <w:rPr>
          <w:rtl w:val="0"/>
        </w:rPr>
        <w:t xml:space="preserve">3.4.3. Git</w:t>
      </w:r>
    </w:p>
    <w:p w:rsidR="00000000" w:rsidDel="00000000" w:rsidP="00000000" w:rsidRDefault="00000000" w:rsidRPr="00000000" w14:paraId="00000135">
      <w:pPr>
        <w:rPr/>
      </w:pPr>
      <w:r w:rsidDel="00000000" w:rsidR="00000000" w:rsidRPr="00000000">
        <w:rPr>
          <w:rtl w:val="0"/>
        </w:rPr>
        <w:t xml:space="preserve">Git es un sistema de control de versiones que permite rastrear cambios en el código y trabajar de manera colaborativa. Fue creado por Linus Torvalds en 2005.</w:t>
      </w:r>
    </w:p>
    <w:p w:rsidR="00000000" w:rsidDel="00000000" w:rsidP="00000000" w:rsidRDefault="00000000" w:rsidRPr="00000000" w14:paraId="00000136">
      <w:pPr>
        <w:rPr/>
      </w:pPr>
      <w:r w:rsidDel="00000000" w:rsidR="00000000" w:rsidRPr="00000000">
        <w:rPr>
          <w:rtl w:val="0"/>
        </w:rPr>
        <w:t xml:space="preserve">Lozano (2019) señala que Git es esencial en proyectos académicos porque facilita el trabajo en equipo y la organización de versiones de software.</w:t>
      </w:r>
    </w:p>
    <w:p w:rsidR="00000000" w:rsidDel="00000000" w:rsidP="00000000" w:rsidRDefault="00000000" w:rsidRPr="00000000" w14:paraId="00000137">
      <w:pPr>
        <w:pStyle w:val="Heading3"/>
        <w:ind w:firstLine="0"/>
        <w:rPr/>
      </w:pPr>
      <w:bookmarkStart w:colFirst="0" w:colLast="0" w:name="_il89xe6h1pml" w:id="41"/>
      <w:bookmarkEnd w:id="41"/>
      <w:r w:rsidDel="00000000" w:rsidR="00000000" w:rsidRPr="00000000">
        <w:rPr>
          <w:rtl w:val="0"/>
        </w:rPr>
        <w:t xml:space="preserve">3.4.4. Github</w:t>
      </w:r>
    </w:p>
    <w:p w:rsidR="00000000" w:rsidDel="00000000" w:rsidP="00000000" w:rsidRDefault="00000000" w:rsidRPr="00000000" w14:paraId="00000138">
      <w:pPr>
        <w:rPr/>
      </w:pPr>
      <w:r w:rsidDel="00000000" w:rsidR="00000000" w:rsidRPr="00000000">
        <w:rPr>
          <w:rtl w:val="0"/>
        </w:rPr>
        <w:t xml:space="preserve">GitHub es una plataforma en la nube que utiliza Git para almacenar proyectos y fomentar la colaboración entre desarrolladores.</w:t>
      </w:r>
    </w:p>
    <w:p w:rsidR="00000000" w:rsidDel="00000000" w:rsidP="00000000" w:rsidRDefault="00000000" w:rsidRPr="00000000" w14:paraId="00000139">
      <w:pPr>
        <w:rPr/>
      </w:pPr>
      <w:r w:rsidDel="00000000" w:rsidR="00000000" w:rsidRPr="00000000">
        <w:rPr>
          <w:rtl w:val="0"/>
        </w:rPr>
        <w:t xml:space="preserve">Raymond (2020) indica que GitHub se ha convertido en una herramienta pedagógica en universidades, al permitir a los estudiantes aprender sobre control de versiones en proyectos reales.</w:t>
      </w:r>
    </w:p>
    <w:p w:rsidR="00000000" w:rsidDel="00000000" w:rsidP="00000000" w:rsidRDefault="00000000" w:rsidRPr="00000000" w14:paraId="0000013A">
      <w:pPr>
        <w:pStyle w:val="Heading2"/>
        <w:ind w:firstLine="0"/>
        <w:rPr/>
      </w:pPr>
      <w:bookmarkStart w:colFirst="0" w:colLast="0" w:name="_5ilgobg80yho" w:id="42"/>
      <w:bookmarkEnd w:id="42"/>
      <w:r w:rsidDel="00000000" w:rsidR="00000000" w:rsidRPr="00000000">
        <w:rPr>
          <w:rtl w:val="0"/>
        </w:rPr>
        <w:t xml:space="preserve">3.5 Plataformas y aplicaciones educativas</w:t>
      </w:r>
    </w:p>
    <w:p w:rsidR="00000000" w:rsidDel="00000000" w:rsidP="00000000" w:rsidRDefault="00000000" w:rsidRPr="00000000" w14:paraId="0000013B">
      <w:pPr>
        <w:pStyle w:val="Heading3"/>
        <w:ind w:firstLine="0"/>
        <w:rPr/>
      </w:pPr>
      <w:bookmarkStart w:colFirst="0" w:colLast="0" w:name="_320v3cut8h43" w:id="43"/>
      <w:bookmarkEnd w:id="43"/>
      <w:r w:rsidDel="00000000" w:rsidR="00000000" w:rsidRPr="00000000">
        <w:rPr>
          <w:rtl w:val="0"/>
        </w:rPr>
        <w:t xml:space="preserve">3.5.1 Google Classroom</w:t>
      </w:r>
    </w:p>
    <w:p w:rsidR="00000000" w:rsidDel="00000000" w:rsidP="00000000" w:rsidRDefault="00000000" w:rsidRPr="00000000" w14:paraId="0000013C">
      <w:pPr>
        <w:rPr/>
      </w:pPr>
      <w:r w:rsidDel="00000000" w:rsidR="00000000" w:rsidRPr="00000000">
        <w:rPr>
          <w:rtl w:val="0"/>
        </w:rPr>
        <w:t xml:space="preserve">Google Classroom es una plataforma gratuita que ayuda a los docentes a organizar clases, tareas y calificaciones. Además, facilita la comunicación directa con estudiantes.</w:t>
      </w:r>
    </w:p>
    <w:p w:rsidR="00000000" w:rsidDel="00000000" w:rsidP="00000000" w:rsidRDefault="00000000" w:rsidRPr="00000000" w14:paraId="0000013D">
      <w:pPr>
        <w:rPr/>
      </w:pPr>
      <w:r w:rsidDel="00000000" w:rsidR="00000000" w:rsidRPr="00000000">
        <w:rPr>
          <w:rtl w:val="0"/>
        </w:rPr>
        <w:t xml:space="preserve">Iftakhar (2016) sostiene que Google Classroom promueve la eficiencia en la gestión académica y fomenta el aprendizaje colaborativo en entornos virtuales.</w:t>
      </w:r>
    </w:p>
    <w:p w:rsidR="00000000" w:rsidDel="00000000" w:rsidP="00000000" w:rsidRDefault="00000000" w:rsidRPr="00000000" w14:paraId="0000013E">
      <w:pPr>
        <w:pStyle w:val="Heading3"/>
        <w:ind w:firstLine="0"/>
        <w:rPr/>
      </w:pPr>
      <w:bookmarkStart w:colFirst="0" w:colLast="0" w:name="_t1i2cdtg5bf2" w:id="44"/>
      <w:bookmarkEnd w:id="44"/>
      <w:r w:rsidDel="00000000" w:rsidR="00000000" w:rsidRPr="00000000">
        <w:rPr>
          <w:rtl w:val="0"/>
        </w:rPr>
        <w:t xml:space="preserve">3.5.2 Gmail</w:t>
      </w:r>
    </w:p>
    <w:p w:rsidR="00000000" w:rsidDel="00000000" w:rsidP="00000000" w:rsidRDefault="00000000" w:rsidRPr="00000000" w14:paraId="0000013F">
      <w:pPr>
        <w:rPr/>
      </w:pPr>
      <w:r w:rsidDel="00000000" w:rsidR="00000000" w:rsidRPr="00000000">
        <w:rPr>
          <w:rtl w:val="0"/>
        </w:rPr>
        <w:t xml:space="preserve">Gmail es un servicio de correo electrónico que permite enviar y recibir mensajes, así como compartir archivos. En educación es útil para coordinar actividades entre docentes, estudiantes y familias.</w:t>
      </w:r>
    </w:p>
    <w:p w:rsidR="00000000" w:rsidDel="00000000" w:rsidP="00000000" w:rsidRDefault="00000000" w:rsidRPr="00000000" w14:paraId="00000140">
      <w:pPr>
        <w:rPr/>
      </w:pPr>
      <w:r w:rsidDel="00000000" w:rsidR="00000000" w:rsidRPr="00000000">
        <w:rPr>
          <w:rtl w:val="0"/>
        </w:rPr>
        <w:t xml:space="preserve">De acuerdo con Turban et al. (2018), el correo electrónico sigue siendo una de las herramientas más usadas en procesos formativos por su confiabilidad y alcance global.</w:t>
      </w:r>
    </w:p>
    <w:p w:rsidR="00000000" w:rsidDel="00000000" w:rsidP="00000000" w:rsidRDefault="00000000" w:rsidRPr="00000000" w14:paraId="00000141">
      <w:pPr>
        <w:pStyle w:val="Heading3"/>
        <w:ind w:firstLine="0"/>
        <w:rPr/>
      </w:pPr>
      <w:bookmarkStart w:colFirst="0" w:colLast="0" w:name="_5p6a0jr3alj4" w:id="45"/>
      <w:bookmarkEnd w:id="45"/>
      <w:r w:rsidDel="00000000" w:rsidR="00000000" w:rsidRPr="00000000">
        <w:rPr>
          <w:rtl w:val="0"/>
        </w:rPr>
        <w:t xml:space="preserve">3.5.3 Documentos de Google</w:t>
      </w:r>
    </w:p>
    <w:p w:rsidR="00000000" w:rsidDel="00000000" w:rsidP="00000000" w:rsidRDefault="00000000" w:rsidRPr="00000000" w14:paraId="00000142">
      <w:pPr>
        <w:rPr/>
      </w:pPr>
      <w:r w:rsidDel="00000000" w:rsidR="00000000" w:rsidRPr="00000000">
        <w:rPr>
          <w:rtl w:val="0"/>
        </w:rPr>
        <w:t xml:space="preserve">Es un procesador de textos en línea que permite crear, editar y compartir documentos colaborativos. Se puede usar desde cualquier navegador con conexión a internet.</w:t>
      </w:r>
    </w:p>
    <w:p w:rsidR="00000000" w:rsidDel="00000000" w:rsidP="00000000" w:rsidRDefault="00000000" w:rsidRPr="00000000" w14:paraId="00000143">
      <w:pPr>
        <w:rPr/>
      </w:pPr>
      <w:r w:rsidDel="00000000" w:rsidR="00000000" w:rsidRPr="00000000">
        <w:rPr>
          <w:rtl w:val="0"/>
        </w:rPr>
        <w:t xml:space="preserve">Hernández (2020) afirma que este tipo de aplicaciones favorecen el trabajo en grupo y desarrollan habilidades digitales en los estudiantes.</w:t>
      </w:r>
    </w:p>
    <w:p w:rsidR="00000000" w:rsidDel="00000000" w:rsidP="00000000" w:rsidRDefault="00000000" w:rsidRPr="00000000" w14:paraId="00000144">
      <w:pPr>
        <w:pStyle w:val="Heading2"/>
        <w:ind w:firstLine="0"/>
        <w:rPr/>
      </w:pPr>
      <w:bookmarkStart w:colFirst="0" w:colLast="0" w:name="_k9nx5axs8uvz" w:id="46"/>
      <w:bookmarkEnd w:id="46"/>
      <w:r w:rsidDel="00000000" w:rsidR="00000000" w:rsidRPr="00000000">
        <w:rPr>
          <w:rtl w:val="0"/>
        </w:rPr>
        <w:t xml:space="preserve">3.6 Metodología de trabajo</w:t>
      </w:r>
    </w:p>
    <w:p w:rsidR="00000000" w:rsidDel="00000000" w:rsidP="00000000" w:rsidRDefault="00000000" w:rsidRPr="00000000" w14:paraId="00000145">
      <w:pPr>
        <w:rPr/>
      </w:pPr>
      <w:r w:rsidDel="00000000" w:rsidR="00000000" w:rsidRPr="00000000">
        <w:rPr>
          <w:rtl w:val="0"/>
        </w:rPr>
        <w:t xml:space="preserve">En el desarrollo del proyecto se aplicó la metodología ágil </w:t>
      </w:r>
      <w:r w:rsidDel="00000000" w:rsidR="00000000" w:rsidRPr="00000000">
        <w:rPr>
          <w:b w:val="1"/>
          <w:rtl w:val="0"/>
        </w:rPr>
        <w:t xml:space="preserve">Scrum</w:t>
      </w:r>
      <w:r w:rsidDel="00000000" w:rsidR="00000000" w:rsidRPr="00000000">
        <w:rPr>
          <w:rtl w:val="0"/>
        </w:rPr>
        <w:t xml:space="preserve">, que organiza el trabajo en ciclos cortos denominados </w:t>
      </w:r>
      <w:r w:rsidDel="00000000" w:rsidR="00000000" w:rsidRPr="00000000">
        <w:rPr>
          <w:i w:val="1"/>
          <w:rtl w:val="0"/>
        </w:rPr>
        <w:t xml:space="preserve">sprints</w:t>
      </w:r>
      <w:r w:rsidDel="00000000" w:rsidR="00000000" w:rsidRPr="00000000">
        <w:rPr>
          <w:rtl w:val="0"/>
        </w:rPr>
        <w:t xml:space="preserve">. Esto permite adaptarse rápidamente a los cambios y mantener una comunicación constante dentro del equipo.</w:t>
      </w:r>
    </w:p>
    <w:p w:rsidR="00000000" w:rsidDel="00000000" w:rsidP="00000000" w:rsidRDefault="00000000" w:rsidRPr="00000000" w14:paraId="00000146">
      <w:pPr>
        <w:rPr/>
      </w:pPr>
      <w:r w:rsidDel="00000000" w:rsidR="00000000" w:rsidRPr="00000000">
        <w:rPr>
          <w:rtl w:val="0"/>
        </w:rPr>
        <w:t xml:space="preserve">Schwaber y Sutherland (2020) destacan que Scrum fomenta la colaboración, la transparencia y la mejora continua, cualidades que lo hacen especialmente adecuado en proyectos educativos digitales.</w:t>
      </w:r>
    </w:p>
    <w:p w:rsidR="00000000" w:rsidDel="00000000" w:rsidP="00000000" w:rsidRDefault="00000000" w:rsidRPr="00000000" w14:paraId="00000147">
      <w:pPr>
        <w:pStyle w:val="Heading2"/>
        <w:ind w:firstLine="0"/>
        <w:rPr/>
      </w:pPr>
      <w:bookmarkStart w:colFirst="0" w:colLast="0" w:name="_x6g3ej1bqfei" w:id="47"/>
      <w:bookmarkEnd w:id="47"/>
      <w:r w:rsidDel="00000000" w:rsidR="00000000" w:rsidRPr="00000000">
        <w:rPr>
          <w:rtl w:val="0"/>
        </w:rPr>
        <w:t xml:space="preserve">3.5 Educación Digital </w:t>
      </w:r>
    </w:p>
    <w:p w:rsidR="00000000" w:rsidDel="00000000" w:rsidP="00000000" w:rsidRDefault="00000000" w:rsidRPr="00000000" w14:paraId="00000148">
      <w:pPr>
        <w:rPr/>
      </w:pPr>
      <w:r w:rsidDel="00000000" w:rsidR="00000000" w:rsidRPr="00000000">
        <w:rPr>
          <w:rtl w:val="0"/>
        </w:rPr>
        <w:t xml:space="preserve">La educación digital es la integración de tecnologías de la información en los procesos de enseñanza-aprendizaje. Su propósito es ampliar las posibilidades de acceso y adaptar los contenidos a las necesidades de la sociedad actual.</w:t>
      </w:r>
    </w:p>
    <w:p w:rsidR="00000000" w:rsidDel="00000000" w:rsidP="00000000" w:rsidRDefault="00000000" w:rsidRPr="00000000" w14:paraId="00000149">
      <w:pPr>
        <w:rPr/>
      </w:pPr>
      <w:r w:rsidDel="00000000" w:rsidR="00000000" w:rsidRPr="00000000">
        <w:rPr>
          <w:rtl w:val="0"/>
        </w:rPr>
        <w:t xml:space="preserve">Cabero y Barroso (2016) señalan que esta modalidad es esencial en contextos como Bolivia, donde persisten brechas tecnológicas y desigualdades de acceso, pero donde también se abren nuevas oportunidades de aprendizaje a través de recursos digitales.</w:t>
      </w:r>
    </w:p>
    <w:p w:rsidR="00000000" w:rsidDel="00000000" w:rsidP="00000000" w:rsidRDefault="00000000" w:rsidRPr="00000000" w14:paraId="0000014A">
      <w:pPr>
        <w:rPr/>
      </w:pPr>
      <w:r w:rsidDel="00000000" w:rsidR="00000000" w:rsidRPr="00000000">
        <w:rPr>
          <w:rtl w:val="0"/>
        </w:rPr>
      </w:r>
    </w:p>
    <w:p w:rsidR="00000000" w:rsidDel="00000000" w:rsidP="00000000" w:rsidRDefault="00000000" w:rsidRPr="00000000" w14:paraId="0000014B">
      <w:pPr>
        <w:rPr/>
      </w:pPr>
      <w:r w:rsidDel="00000000" w:rsidR="00000000" w:rsidRPr="00000000">
        <w:rPr>
          <w:rtl w:val="0"/>
        </w:rPr>
      </w:r>
    </w:p>
    <w:p w:rsidR="00000000" w:rsidDel="00000000" w:rsidP="00000000" w:rsidRDefault="00000000" w:rsidRPr="00000000" w14:paraId="0000014C">
      <w:pPr>
        <w:spacing w:after="0" w:before="0" w:line="480" w:lineRule="auto"/>
        <w:jc w:val="left"/>
        <w:rPr/>
      </w:pPr>
      <w:r w:rsidDel="00000000" w:rsidR="00000000" w:rsidRPr="00000000">
        <w:rPr>
          <w:rtl w:val="0"/>
        </w:rPr>
      </w:r>
    </w:p>
    <w:p w:rsidR="00000000" w:rsidDel="00000000" w:rsidP="00000000" w:rsidRDefault="00000000" w:rsidRPr="00000000" w14:paraId="0000014D">
      <w:pPr>
        <w:spacing w:after="0" w:before="0" w:line="480" w:lineRule="auto"/>
        <w:jc w:val="left"/>
        <w:rPr/>
      </w:pPr>
      <w:r w:rsidDel="00000000" w:rsidR="00000000" w:rsidRPr="00000000">
        <w:rPr>
          <w:rtl w:val="0"/>
        </w:rPr>
      </w:r>
    </w:p>
    <w:p w:rsidR="00000000" w:rsidDel="00000000" w:rsidP="00000000" w:rsidRDefault="00000000" w:rsidRPr="00000000" w14:paraId="0000014E">
      <w:pPr>
        <w:spacing w:after="0" w:before="0" w:line="480" w:lineRule="auto"/>
        <w:jc w:val="left"/>
        <w:rPr/>
      </w:pPr>
      <w:r w:rsidDel="00000000" w:rsidR="00000000" w:rsidRPr="00000000">
        <w:rPr>
          <w:rtl w:val="0"/>
        </w:rPr>
      </w:r>
    </w:p>
    <w:p w:rsidR="00000000" w:rsidDel="00000000" w:rsidP="00000000" w:rsidRDefault="00000000" w:rsidRPr="00000000" w14:paraId="0000014F">
      <w:pPr>
        <w:spacing w:after="0" w:before="0" w:line="480" w:lineRule="auto"/>
        <w:jc w:val="left"/>
        <w:rPr/>
      </w:pPr>
      <w:r w:rsidDel="00000000" w:rsidR="00000000" w:rsidRPr="00000000">
        <w:rPr>
          <w:rtl w:val="0"/>
        </w:rPr>
      </w:r>
    </w:p>
    <w:p w:rsidR="00000000" w:rsidDel="00000000" w:rsidP="00000000" w:rsidRDefault="00000000" w:rsidRPr="00000000" w14:paraId="00000150">
      <w:pPr>
        <w:spacing w:after="0" w:before="0" w:line="480" w:lineRule="auto"/>
        <w:jc w:val="left"/>
        <w:rPr/>
      </w:pPr>
      <w:r w:rsidDel="00000000" w:rsidR="00000000" w:rsidRPr="00000000">
        <w:rPr>
          <w:rtl w:val="0"/>
        </w:rPr>
      </w:r>
    </w:p>
    <w:p w:rsidR="00000000" w:rsidDel="00000000" w:rsidP="00000000" w:rsidRDefault="00000000" w:rsidRPr="00000000" w14:paraId="00000151">
      <w:pPr>
        <w:spacing w:after="0" w:before="0" w:line="480" w:lineRule="auto"/>
        <w:jc w:val="left"/>
        <w:rPr/>
      </w:pPr>
      <w:r w:rsidDel="00000000" w:rsidR="00000000" w:rsidRPr="00000000">
        <w:rPr>
          <w:rtl w:val="0"/>
        </w:rPr>
      </w:r>
    </w:p>
    <w:p w:rsidR="00000000" w:rsidDel="00000000" w:rsidP="00000000" w:rsidRDefault="00000000" w:rsidRPr="00000000" w14:paraId="00000152">
      <w:pPr>
        <w:pStyle w:val="Heading1"/>
        <w:rPr/>
      </w:pPr>
      <w:bookmarkStart w:colFirst="0" w:colLast="0" w:name="_lnxbz9" w:id="48"/>
      <w:bookmarkEnd w:id="48"/>
      <w:r w:rsidDel="00000000" w:rsidR="00000000" w:rsidRPr="00000000">
        <w:rPr>
          <w:rtl w:val="0"/>
        </w:rPr>
        <w:t xml:space="preserve">CAPÍTULO IV - DISEÑO METODOLÓGICO</w:t>
      </w:r>
    </w:p>
    <w:p w:rsidR="00000000" w:rsidDel="00000000" w:rsidP="00000000" w:rsidRDefault="00000000" w:rsidRPr="00000000" w14:paraId="00000153">
      <w:pPr>
        <w:pStyle w:val="Heading2"/>
        <w:ind w:firstLine="0"/>
        <w:rPr/>
      </w:pPr>
      <w:bookmarkStart w:colFirst="0" w:colLast="0" w:name="_vlevfy4v1zsg" w:id="49"/>
      <w:bookmarkEnd w:id="49"/>
      <w:r w:rsidDel="00000000" w:rsidR="00000000" w:rsidRPr="00000000">
        <w:rPr>
          <w:rtl w:val="0"/>
        </w:rPr>
        <w:t xml:space="preserve">4.1 Planificación y organización</w:t>
      </w:r>
    </w:p>
    <w:p w:rsidR="00000000" w:rsidDel="00000000" w:rsidP="00000000" w:rsidRDefault="00000000" w:rsidRPr="00000000" w14:paraId="00000154">
      <w:pPr>
        <w:ind w:firstLine="0"/>
        <w:rPr/>
      </w:pPr>
      <w:r w:rsidDel="00000000" w:rsidR="00000000" w:rsidRPr="00000000">
        <w:rPr/>
        <w:drawing>
          <wp:inline distB="114300" distT="114300" distL="114300" distR="114300">
            <wp:extent cx="5792400" cy="2857500"/>
            <wp:effectExtent b="0" l="0" r="0" t="0"/>
            <wp:docPr id="15" name="image16.jpg"/>
            <a:graphic>
              <a:graphicData uri="http://schemas.openxmlformats.org/drawingml/2006/picture">
                <pic:pic>
                  <pic:nvPicPr>
                    <pic:cNvPr id="0" name="image16.jpg"/>
                    <pic:cNvPicPr preferRelativeResize="0"/>
                  </pic:nvPicPr>
                  <pic:blipFill>
                    <a:blip r:embed="rId8"/>
                    <a:srcRect b="0" l="0" r="0" t="5712"/>
                    <a:stretch>
                      <a:fillRect/>
                    </a:stretch>
                  </pic:blipFill>
                  <pic:spPr>
                    <a:xfrm>
                      <a:off x="0" y="0"/>
                      <a:ext cx="57924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155">
      <w:pPr>
        <w:rPr/>
      </w:pPr>
      <w:r w:rsidDel="00000000" w:rsidR="00000000" w:rsidRPr="00000000">
        <w:rPr>
          <w:rtl w:val="0"/>
        </w:rPr>
      </w:r>
    </w:p>
    <w:p w:rsidR="00000000" w:rsidDel="00000000" w:rsidP="00000000" w:rsidRDefault="00000000" w:rsidRPr="00000000" w14:paraId="00000156">
      <w:pPr>
        <w:pStyle w:val="Heading2"/>
        <w:rPr/>
      </w:pPr>
      <w:bookmarkStart w:colFirst="0" w:colLast="0" w:name="_2jxsxqh" w:id="50"/>
      <w:bookmarkEnd w:id="50"/>
      <w:r w:rsidDel="00000000" w:rsidR="00000000" w:rsidRPr="00000000">
        <w:rPr>
          <w:rtl w:val="0"/>
        </w:rPr>
        <w:t xml:space="preserve">4.2. Metodología SCRUM</w:t>
      </w:r>
      <w:r w:rsidDel="00000000" w:rsidR="00000000" w:rsidRPr="00000000">
        <w:rPr>
          <w:rtl w:val="0"/>
        </w:rPr>
      </w:r>
    </w:p>
    <w:p w:rsidR="00000000" w:rsidDel="00000000" w:rsidP="00000000" w:rsidRDefault="00000000" w:rsidRPr="00000000" w14:paraId="00000157">
      <w:pPr>
        <w:rPr/>
      </w:pPr>
      <w:r w:rsidDel="00000000" w:rsidR="00000000" w:rsidRPr="00000000">
        <w:rPr>
          <w:rtl w:val="0"/>
        </w:rPr>
        <w:t xml:space="preserve">Los roles de este proyecto fueron definidos en base a la metodología Scrum. En primer lugar, el Scrum Master es la persona encargada de conducir todas las ceremonias del proyecto, además de llevar a cabo actividades como las </w:t>
      </w:r>
      <w:r w:rsidDel="00000000" w:rsidR="00000000" w:rsidRPr="00000000">
        <w:rPr>
          <w:i w:val="1"/>
          <w:rtl w:val="0"/>
        </w:rPr>
        <w:t xml:space="preserve">Daily Meetings</w:t>
      </w:r>
      <w:r w:rsidDel="00000000" w:rsidR="00000000" w:rsidRPr="00000000">
        <w:rPr>
          <w:rtl w:val="0"/>
        </w:rPr>
        <w:t xml:space="preserve"> o el </w:t>
      </w:r>
      <w:r w:rsidDel="00000000" w:rsidR="00000000" w:rsidRPr="00000000">
        <w:rPr>
          <w:i w:val="1"/>
          <w:rtl w:val="0"/>
        </w:rPr>
        <w:t xml:space="preserve">Sprint Review</w:t>
      </w:r>
      <w:r w:rsidDel="00000000" w:rsidR="00000000" w:rsidRPr="00000000">
        <w:rPr>
          <w:rtl w:val="0"/>
        </w:rPr>
        <w:t xml:space="preserve">. En este caso, esta función estuvo a cargo de los ingenieros Dania Rocio Lima y Brandon Quiroga. Por su parte, el Product Owner actúa como representante del grupo y es el responsable de comunicarse con el Scrum Master para transmitir los requerimientos del cliente. Este rol recayó en José Fabián Zambrana Urquizu, quien fue el único autorizado para mantener ese canal de comunicación. Finalmente, se conformó el Equipo de Desarrollo, integrado por Santiago Arévalo, Manuel Vidaurre, Matthew Montaño y Miguel Poquechoque, cuya responsabilidad fue llevar adelante el proyecto siguiendo las sugerencias y lineamientos indicados por el Scrum Master a través del Product Owner.</w:t>
      </w:r>
    </w:p>
    <w:p w:rsidR="00000000" w:rsidDel="00000000" w:rsidP="00000000" w:rsidRDefault="00000000" w:rsidRPr="00000000" w14:paraId="00000158">
      <w:pPr>
        <w:rPr/>
      </w:pPr>
      <w:r w:rsidDel="00000000" w:rsidR="00000000" w:rsidRPr="00000000">
        <w:rPr>
          <w:rtl w:val="0"/>
        </w:rPr>
        <w:t xml:space="preserve">En cuanto a las ceremonias propias de la metodología, se llevaron a cabo reuniones diarias conocidas como </w:t>
      </w:r>
      <w:r w:rsidDel="00000000" w:rsidR="00000000" w:rsidRPr="00000000">
        <w:rPr>
          <w:i w:val="1"/>
          <w:rtl w:val="0"/>
        </w:rPr>
        <w:t xml:space="preserve">Daily Meetings</w:t>
      </w:r>
      <w:r w:rsidDel="00000000" w:rsidR="00000000" w:rsidRPr="00000000">
        <w:rPr>
          <w:rtl w:val="0"/>
        </w:rPr>
        <w:t xml:space="preserve">, en las que el equipo informaba sobre los avances alcanzados, las tareas en curso y las dificultades encontradas durante el Sprint. De manera complementaria, en las sesiones de </w:t>
      </w:r>
      <w:r w:rsidDel="00000000" w:rsidR="00000000" w:rsidRPr="00000000">
        <w:rPr>
          <w:i w:val="1"/>
          <w:rtl w:val="0"/>
        </w:rPr>
        <w:t xml:space="preserve">Sprint Review</w:t>
      </w:r>
      <w:r w:rsidDel="00000000" w:rsidR="00000000" w:rsidRPr="00000000">
        <w:rPr>
          <w:rtl w:val="0"/>
        </w:rPr>
        <w:t xml:space="preserve"> se revisaba el trabajo realizado, evaluando el proceso y el conocimiento aplicado en el código desarrollado. También se realizó la ceremonia de </w:t>
      </w:r>
      <w:r w:rsidDel="00000000" w:rsidR="00000000" w:rsidRPr="00000000">
        <w:rPr>
          <w:i w:val="1"/>
          <w:rtl w:val="0"/>
        </w:rPr>
        <w:t xml:space="preserve">Sprint Planning</w:t>
      </w:r>
      <w:r w:rsidDel="00000000" w:rsidR="00000000" w:rsidRPr="00000000">
        <w:rPr>
          <w:rtl w:val="0"/>
        </w:rPr>
        <w:t xml:space="preserve">, en la que se organizaron y planificaron las actividades a ejecutar en cada Sprint, tomando en cuenta las prioridades y requerimientos definidos por el cliente, bajo la guía directa de este y no del equipo de trabajo. Finalmente, se desarrolló el </w:t>
      </w:r>
      <w:r w:rsidDel="00000000" w:rsidR="00000000" w:rsidRPr="00000000">
        <w:rPr>
          <w:i w:val="1"/>
          <w:rtl w:val="0"/>
        </w:rPr>
        <w:t xml:space="preserve">Product Backlog</w:t>
      </w:r>
      <w:r w:rsidDel="00000000" w:rsidR="00000000" w:rsidRPr="00000000">
        <w:rPr>
          <w:rtl w:val="0"/>
        </w:rPr>
        <w:t xml:space="preserve">, un registro vivo de tareas que debía actualizarse constantemente para adaptarse a los cambios y exigencias de cada Sprint.</w:t>
      </w:r>
    </w:p>
    <w:p w:rsidR="00000000" w:rsidDel="00000000" w:rsidP="00000000" w:rsidRDefault="00000000" w:rsidRPr="00000000" w14:paraId="00000159">
      <w:pPr>
        <w:pStyle w:val="Heading3"/>
        <w:ind w:left="0" w:firstLine="0"/>
        <w:rPr/>
      </w:pPr>
      <w:bookmarkStart w:colFirst="0" w:colLast="0" w:name="_2jxsxqh" w:id="50"/>
      <w:bookmarkEnd w:id="50"/>
      <w:r w:rsidDel="00000000" w:rsidR="00000000" w:rsidRPr="00000000">
        <w:rPr>
          <w:rtl w:val="0"/>
        </w:rPr>
        <w:t xml:space="preserve">4.2.1. Presentación de requisitos</w:t>
      </w:r>
    </w:p>
    <w:p w:rsidR="00000000" w:rsidDel="00000000" w:rsidP="00000000" w:rsidRDefault="00000000" w:rsidRPr="00000000" w14:paraId="0000015A">
      <w:pPr>
        <w:ind w:left="0" w:firstLine="0"/>
        <w:rPr/>
      </w:pPr>
      <w:r w:rsidDel="00000000" w:rsidR="00000000" w:rsidRPr="00000000">
        <w:rPr>
          <w:rtl w:val="0"/>
        </w:rPr>
        <w:t xml:space="preserve">El documento presenta los aspectos más relevantes de la planificación para el desarrollo </w:t>
      </w:r>
    </w:p>
    <w:p w:rsidR="00000000" w:rsidDel="00000000" w:rsidP="00000000" w:rsidRDefault="00000000" w:rsidRPr="00000000" w14:paraId="0000015B">
      <w:pPr>
        <w:ind w:left="0" w:firstLine="0"/>
        <w:rPr/>
      </w:pPr>
      <w:r w:rsidDel="00000000" w:rsidR="00000000" w:rsidRPr="00000000">
        <w:rPr>
          <w:rtl w:val="0"/>
        </w:rPr>
        <w:t xml:space="preserve">del proyecto</w:t>
      </w:r>
    </w:p>
    <w:p w:rsidR="00000000" w:rsidDel="00000000" w:rsidP="00000000" w:rsidRDefault="00000000" w:rsidRPr="00000000" w14:paraId="0000015C">
      <w:pPr>
        <w:pStyle w:val="Heading4"/>
        <w:ind w:firstLine="0"/>
        <w:rPr>
          <w:sz w:val="22"/>
          <w:szCs w:val="22"/>
        </w:rPr>
      </w:pPr>
      <w:bookmarkStart w:colFirst="0" w:colLast="0" w:name="_fgoe1t86idug" w:id="51"/>
      <w:bookmarkEnd w:id="51"/>
      <w:r w:rsidDel="00000000" w:rsidR="00000000" w:rsidRPr="00000000">
        <w:rPr>
          <w:sz w:val="22"/>
          <w:szCs w:val="22"/>
          <w:rtl w:val="0"/>
        </w:rPr>
        <w:t xml:space="preserve">Programación</w:t>
      </w:r>
    </w:p>
    <w:p w:rsidR="00000000" w:rsidDel="00000000" w:rsidP="00000000" w:rsidRDefault="00000000" w:rsidRPr="00000000" w14:paraId="0000015D">
      <w:pPr>
        <w:pStyle w:val="Heading5"/>
        <w:ind w:left="0" w:firstLine="0"/>
        <w:rPr/>
      </w:pPr>
      <w:bookmarkStart w:colFirst="0" w:colLast="0" w:name="_y8qeqdir4s1o" w:id="52"/>
      <w:bookmarkEnd w:id="52"/>
      <w:r w:rsidDel="00000000" w:rsidR="00000000" w:rsidRPr="00000000">
        <w:rPr>
          <w:rtl w:val="0"/>
        </w:rPr>
        <w:t xml:space="preserve">submenús principales </w:t>
      </w:r>
    </w:p>
    <w:p w:rsidR="00000000" w:rsidDel="00000000" w:rsidP="00000000" w:rsidRDefault="00000000" w:rsidRPr="00000000" w14:paraId="0000015E">
      <w:pPr>
        <w:numPr>
          <w:ilvl w:val="0"/>
          <w:numId w:val="2"/>
        </w:numPr>
        <w:spacing w:after="0" w:afterAutospacing="0"/>
        <w:ind w:left="1440" w:hanging="360"/>
        <w:rPr>
          <w:u w:val="none"/>
        </w:rPr>
      </w:pPr>
      <w:r w:rsidDel="00000000" w:rsidR="00000000" w:rsidRPr="00000000">
        <w:rPr>
          <w:rtl w:val="0"/>
        </w:rPr>
        <w:t xml:space="preserve">Tareas </w:t>
      </w:r>
    </w:p>
    <w:p w:rsidR="00000000" w:rsidDel="00000000" w:rsidP="00000000" w:rsidRDefault="00000000" w:rsidRPr="00000000" w14:paraId="0000015F">
      <w:pPr>
        <w:numPr>
          <w:ilvl w:val="0"/>
          <w:numId w:val="2"/>
        </w:numPr>
        <w:spacing w:after="0" w:afterAutospacing="0" w:before="0" w:beforeAutospacing="0"/>
        <w:ind w:left="1440" w:hanging="360"/>
        <w:rPr>
          <w:u w:val="none"/>
        </w:rPr>
      </w:pPr>
      <w:r w:rsidDel="00000000" w:rsidR="00000000" w:rsidRPr="00000000">
        <w:rPr>
          <w:rtl w:val="0"/>
        </w:rPr>
        <w:t xml:space="preserve">estudiantes </w:t>
      </w:r>
    </w:p>
    <w:p w:rsidR="00000000" w:rsidDel="00000000" w:rsidP="00000000" w:rsidRDefault="00000000" w:rsidRPr="00000000" w14:paraId="00000160">
      <w:pPr>
        <w:numPr>
          <w:ilvl w:val="0"/>
          <w:numId w:val="2"/>
        </w:numPr>
        <w:spacing w:before="0" w:beforeAutospacing="0"/>
        <w:ind w:left="1440" w:hanging="360"/>
        <w:rPr>
          <w:u w:val="none"/>
        </w:rPr>
      </w:pPr>
      <w:r w:rsidDel="00000000" w:rsidR="00000000" w:rsidRPr="00000000">
        <w:rPr>
          <w:rtl w:val="0"/>
        </w:rPr>
        <w:t xml:space="preserve">portadas públicas</w:t>
      </w:r>
    </w:p>
    <w:p w:rsidR="00000000" w:rsidDel="00000000" w:rsidP="00000000" w:rsidRDefault="00000000" w:rsidRPr="00000000" w14:paraId="00000161">
      <w:pPr>
        <w:pStyle w:val="Heading5"/>
        <w:ind w:firstLine="0"/>
        <w:rPr>
          <w:sz w:val="22"/>
          <w:szCs w:val="22"/>
        </w:rPr>
      </w:pPr>
      <w:bookmarkStart w:colFirst="0" w:colLast="0" w:name="_c63ff8c4nnje" w:id="53"/>
      <w:bookmarkEnd w:id="53"/>
      <w:r w:rsidDel="00000000" w:rsidR="00000000" w:rsidRPr="00000000">
        <w:rPr>
          <w:rtl w:val="0"/>
        </w:rPr>
        <w:t xml:space="preserve"> </w:t>
      </w:r>
      <w:r w:rsidDel="00000000" w:rsidR="00000000" w:rsidRPr="00000000">
        <w:rPr>
          <w:sz w:val="22"/>
          <w:szCs w:val="22"/>
          <w:rtl w:val="0"/>
        </w:rPr>
        <w:t xml:space="preserve">Funciones adicionales </w:t>
      </w:r>
    </w:p>
    <w:p w:rsidR="00000000" w:rsidDel="00000000" w:rsidP="00000000" w:rsidRDefault="00000000" w:rsidRPr="00000000" w14:paraId="00000162">
      <w:pPr>
        <w:numPr>
          <w:ilvl w:val="0"/>
          <w:numId w:val="11"/>
        </w:numPr>
        <w:spacing w:after="0" w:afterAutospacing="0"/>
        <w:ind w:left="1440" w:hanging="360"/>
        <w:rPr>
          <w:u w:val="none"/>
        </w:rPr>
      </w:pPr>
      <w:r w:rsidDel="00000000" w:rsidR="00000000" w:rsidRPr="00000000">
        <w:rPr>
          <w:rtl w:val="0"/>
        </w:rPr>
        <w:t xml:space="preserve">Subir archivos a publicaciones y tareas </w:t>
      </w:r>
    </w:p>
    <w:p w:rsidR="00000000" w:rsidDel="00000000" w:rsidP="00000000" w:rsidRDefault="00000000" w:rsidRPr="00000000" w14:paraId="00000163">
      <w:pPr>
        <w:numPr>
          <w:ilvl w:val="0"/>
          <w:numId w:val="11"/>
        </w:numPr>
        <w:spacing w:before="0" w:beforeAutospacing="0"/>
        <w:ind w:left="1440" w:hanging="360"/>
        <w:rPr>
          <w:u w:val="none"/>
        </w:rPr>
      </w:pPr>
      <w:r w:rsidDel="00000000" w:rsidR="00000000" w:rsidRPr="00000000">
        <w:rPr>
          <w:rtl w:val="0"/>
        </w:rPr>
        <w:t xml:space="preserve">espacio de comentarios o consultas para los usuarios </w:t>
      </w:r>
    </w:p>
    <w:p w:rsidR="00000000" w:rsidDel="00000000" w:rsidP="00000000" w:rsidRDefault="00000000" w:rsidRPr="00000000" w14:paraId="00000164">
      <w:pPr>
        <w:pStyle w:val="Heading4"/>
        <w:ind w:firstLine="0"/>
        <w:rPr>
          <w:sz w:val="22"/>
          <w:szCs w:val="22"/>
        </w:rPr>
      </w:pPr>
      <w:bookmarkStart w:colFirst="0" w:colLast="0" w:name="_2a4vw3vl594o" w:id="54"/>
      <w:bookmarkEnd w:id="54"/>
      <w:r w:rsidDel="00000000" w:rsidR="00000000" w:rsidRPr="00000000">
        <w:rPr>
          <w:rtl w:val="0"/>
        </w:rPr>
        <w:t xml:space="preserve"> </w:t>
      </w:r>
      <w:r w:rsidDel="00000000" w:rsidR="00000000" w:rsidRPr="00000000">
        <w:rPr>
          <w:sz w:val="22"/>
          <w:szCs w:val="22"/>
          <w:rtl w:val="0"/>
        </w:rPr>
        <w:t xml:space="preserve">Base de datos</w:t>
      </w:r>
    </w:p>
    <w:p w:rsidR="00000000" w:rsidDel="00000000" w:rsidP="00000000" w:rsidRDefault="00000000" w:rsidRPr="00000000" w14:paraId="00000165">
      <w:pPr>
        <w:pStyle w:val="Heading5"/>
        <w:ind w:left="0" w:firstLine="0"/>
        <w:rPr/>
      </w:pPr>
      <w:bookmarkStart w:colFirst="0" w:colLast="0" w:name="_so3eu342idc2" w:id="55"/>
      <w:bookmarkEnd w:id="55"/>
      <w:r w:rsidDel="00000000" w:rsidR="00000000" w:rsidRPr="00000000">
        <w:rPr>
          <w:rtl w:val="0"/>
        </w:rPr>
        <w:t xml:space="preserve">Módulo de tareas </w:t>
      </w:r>
    </w:p>
    <w:p w:rsidR="00000000" w:rsidDel="00000000" w:rsidP="00000000" w:rsidRDefault="00000000" w:rsidRPr="00000000" w14:paraId="00000166">
      <w:pPr>
        <w:numPr>
          <w:ilvl w:val="0"/>
          <w:numId w:val="10"/>
        </w:numPr>
        <w:spacing w:after="0" w:afterAutospacing="0"/>
        <w:ind w:left="1440" w:hanging="360"/>
        <w:rPr>
          <w:u w:val="none"/>
        </w:rPr>
      </w:pPr>
      <w:r w:rsidDel="00000000" w:rsidR="00000000" w:rsidRPr="00000000">
        <w:rPr>
          <w:rtl w:val="0"/>
        </w:rPr>
        <w:t xml:space="preserve">Crear, editar , eliminar,  ver tareas </w:t>
      </w:r>
    </w:p>
    <w:p w:rsidR="00000000" w:rsidDel="00000000" w:rsidP="00000000" w:rsidRDefault="00000000" w:rsidRPr="00000000" w14:paraId="00000167">
      <w:pPr>
        <w:numPr>
          <w:ilvl w:val="0"/>
          <w:numId w:val="10"/>
        </w:numPr>
        <w:spacing w:after="0" w:afterAutospacing="0" w:before="0" w:beforeAutospacing="0"/>
        <w:ind w:left="1440" w:hanging="360"/>
        <w:rPr>
          <w:u w:val="none"/>
        </w:rPr>
      </w:pPr>
      <w:r w:rsidDel="00000000" w:rsidR="00000000" w:rsidRPr="00000000">
        <w:rPr>
          <w:rtl w:val="0"/>
        </w:rPr>
        <w:t xml:space="preserve">Subir y editar tareas por estudiantes </w:t>
      </w:r>
    </w:p>
    <w:p w:rsidR="00000000" w:rsidDel="00000000" w:rsidP="00000000" w:rsidRDefault="00000000" w:rsidRPr="00000000" w14:paraId="00000168">
      <w:pPr>
        <w:numPr>
          <w:ilvl w:val="0"/>
          <w:numId w:val="10"/>
        </w:numPr>
        <w:spacing w:after="0" w:afterAutospacing="0" w:before="0" w:beforeAutospacing="0"/>
        <w:ind w:left="1440" w:hanging="360"/>
        <w:rPr>
          <w:u w:val="none"/>
        </w:rPr>
      </w:pPr>
      <w:r w:rsidDel="00000000" w:rsidR="00000000" w:rsidRPr="00000000">
        <w:rPr>
          <w:rtl w:val="0"/>
        </w:rPr>
        <w:t xml:space="preserve">Calificación de tareas </w:t>
      </w:r>
    </w:p>
    <w:p w:rsidR="00000000" w:rsidDel="00000000" w:rsidP="00000000" w:rsidRDefault="00000000" w:rsidRPr="00000000" w14:paraId="00000169">
      <w:pPr>
        <w:numPr>
          <w:ilvl w:val="0"/>
          <w:numId w:val="10"/>
        </w:numPr>
        <w:spacing w:before="0" w:beforeAutospacing="0"/>
        <w:ind w:left="1440" w:hanging="360"/>
        <w:rPr>
          <w:u w:val="none"/>
        </w:rPr>
      </w:pPr>
      <w:r w:rsidDel="00000000" w:rsidR="00000000" w:rsidRPr="00000000">
        <w:rPr>
          <w:rtl w:val="0"/>
        </w:rPr>
        <w:t xml:space="preserve">ver entregas y notas </w:t>
      </w:r>
    </w:p>
    <w:p w:rsidR="00000000" w:rsidDel="00000000" w:rsidP="00000000" w:rsidRDefault="00000000" w:rsidRPr="00000000" w14:paraId="0000016A">
      <w:pPr>
        <w:pStyle w:val="Heading4"/>
        <w:ind w:firstLine="0"/>
        <w:rPr/>
      </w:pPr>
      <w:bookmarkStart w:colFirst="0" w:colLast="0" w:name="_71jpm1ukuk2n" w:id="56"/>
      <w:bookmarkEnd w:id="56"/>
      <w:r w:rsidDel="00000000" w:rsidR="00000000" w:rsidRPr="00000000">
        <w:rPr>
          <w:rtl w:val="0"/>
        </w:rPr>
        <w:t xml:space="preserve">Publicaciones</w:t>
      </w:r>
    </w:p>
    <w:p w:rsidR="00000000" w:rsidDel="00000000" w:rsidP="00000000" w:rsidRDefault="00000000" w:rsidRPr="00000000" w14:paraId="0000016B">
      <w:pPr>
        <w:numPr>
          <w:ilvl w:val="0"/>
          <w:numId w:val="10"/>
        </w:numPr>
        <w:spacing w:after="0" w:afterAutospacing="0"/>
        <w:ind w:left="1440" w:hanging="360"/>
        <w:rPr>
          <w:u w:val="none"/>
        </w:rPr>
      </w:pPr>
      <w:r w:rsidDel="00000000" w:rsidR="00000000" w:rsidRPr="00000000">
        <w:rPr>
          <w:rtl w:val="0"/>
        </w:rPr>
        <w:t xml:space="preserve">nombre, fecha y contenido </w:t>
      </w:r>
    </w:p>
    <w:p w:rsidR="00000000" w:rsidDel="00000000" w:rsidP="00000000" w:rsidRDefault="00000000" w:rsidRPr="00000000" w14:paraId="0000016C">
      <w:pPr>
        <w:numPr>
          <w:ilvl w:val="0"/>
          <w:numId w:val="10"/>
        </w:numPr>
        <w:spacing w:before="0" w:beforeAutospacing="0"/>
        <w:ind w:left="1440" w:hanging="360"/>
        <w:rPr>
          <w:u w:val="none"/>
        </w:rPr>
      </w:pPr>
      <w:r w:rsidDel="00000000" w:rsidR="00000000" w:rsidRPr="00000000">
        <w:rPr>
          <w:rtl w:val="0"/>
        </w:rPr>
        <w:t xml:space="preserve">Guardar en BD.</w:t>
      </w:r>
    </w:p>
    <w:p w:rsidR="00000000" w:rsidDel="00000000" w:rsidP="00000000" w:rsidRDefault="00000000" w:rsidRPr="00000000" w14:paraId="0000016D">
      <w:pPr>
        <w:pStyle w:val="Heading4"/>
        <w:ind w:left="0" w:firstLine="0"/>
        <w:rPr/>
      </w:pPr>
      <w:bookmarkStart w:colFirst="0" w:colLast="0" w:name="_6pm3n3e4lldz" w:id="57"/>
      <w:bookmarkEnd w:id="57"/>
      <w:r w:rsidDel="00000000" w:rsidR="00000000" w:rsidRPr="00000000">
        <w:rPr>
          <w:rtl w:val="0"/>
        </w:rPr>
        <w:t xml:space="preserve"> Diseño y Maquetación </w:t>
      </w:r>
    </w:p>
    <w:p w:rsidR="00000000" w:rsidDel="00000000" w:rsidP="00000000" w:rsidRDefault="00000000" w:rsidRPr="00000000" w14:paraId="0000016E">
      <w:pPr>
        <w:numPr>
          <w:ilvl w:val="0"/>
          <w:numId w:val="1"/>
        </w:numPr>
        <w:spacing w:after="0" w:afterAutospacing="0"/>
        <w:ind w:left="1440" w:hanging="360"/>
        <w:rPr>
          <w:u w:val="none"/>
        </w:rPr>
      </w:pPr>
      <w:r w:rsidDel="00000000" w:rsidR="00000000" w:rsidRPr="00000000">
        <w:rPr>
          <w:rtl w:val="0"/>
        </w:rPr>
        <w:t xml:space="preserve">separar cabeceras y pies de página en archivos independientes </w:t>
      </w:r>
    </w:p>
    <w:p w:rsidR="00000000" w:rsidDel="00000000" w:rsidP="00000000" w:rsidRDefault="00000000" w:rsidRPr="00000000" w14:paraId="0000016F">
      <w:pPr>
        <w:numPr>
          <w:ilvl w:val="0"/>
          <w:numId w:val="1"/>
        </w:numPr>
        <w:spacing w:after="0" w:afterAutospacing="0" w:before="0" w:beforeAutospacing="0"/>
        <w:ind w:left="1440" w:hanging="360"/>
        <w:rPr>
          <w:u w:val="none"/>
        </w:rPr>
      </w:pPr>
      <w:r w:rsidDel="00000000" w:rsidR="00000000" w:rsidRPr="00000000">
        <w:rPr>
          <w:rtl w:val="0"/>
        </w:rPr>
        <w:t xml:space="preserve">Diseño responsivo </w:t>
      </w:r>
    </w:p>
    <w:p w:rsidR="00000000" w:rsidDel="00000000" w:rsidP="00000000" w:rsidRDefault="00000000" w:rsidRPr="00000000" w14:paraId="00000170">
      <w:pPr>
        <w:numPr>
          <w:ilvl w:val="0"/>
          <w:numId w:val="1"/>
        </w:numPr>
        <w:spacing w:before="0" w:beforeAutospacing="0"/>
        <w:ind w:left="1440" w:hanging="360"/>
        <w:rPr>
          <w:u w:val="none"/>
        </w:rPr>
      </w:pPr>
      <w:r w:rsidDel="00000000" w:rsidR="00000000" w:rsidRPr="00000000">
        <w:rPr>
          <w:rtl w:val="0"/>
        </w:rPr>
        <w:t xml:space="preserve">Diferencia visual de portadas según el tipo de usuario </w:t>
      </w:r>
    </w:p>
    <w:p w:rsidR="00000000" w:rsidDel="00000000" w:rsidP="00000000" w:rsidRDefault="00000000" w:rsidRPr="00000000" w14:paraId="00000171">
      <w:pPr>
        <w:pStyle w:val="Heading4"/>
        <w:ind w:left="0" w:firstLine="0"/>
        <w:rPr/>
      </w:pPr>
      <w:bookmarkStart w:colFirst="0" w:colLast="0" w:name="_sny474a50dqp" w:id="58"/>
      <w:bookmarkEnd w:id="58"/>
      <w:r w:rsidDel="00000000" w:rsidR="00000000" w:rsidRPr="00000000">
        <w:rPr>
          <w:rtl w:val="0"/>
        </w:rPr>
        <w:t xml:space="preserve">Gestión de usuarios y clases </w:t>
      </w:r>
    </w:p>
    <w:p w:rsidR="00000000" w:rsidDel="00000000" w:rsidP="00000000" w:rsidRDefault="00000000" w:rsidRPr="00000000" w14:paraId="00000172">
      <w:pPr>
        <w:pStyle w:val="Heading5"/>
        <w:ind w:left="0" w:firstLine="0"/>
        <w:rPr/>
      </w:pPr>
      <w:bookmarkStart w:colFirst="0" w:colLast="0" w:name="_eyoxz7xfrpue" w:id="59"/>
      <w:bookmarkEnd w:id="59"/>
      <w:r w:rsidDel="00000000" w:rsidR="00000000" w:rsidRPr="00000000">
        <w:rPr>
          <w:rtl w:val="0"/>
        </w:rPr>
        <w:t xml:space="preserve">separación de tablas</w:t>
      </w:r>
    </w:p>
    <w:p w:rsidR="00000000" w:rsidDel="00000000" w:rsidP="00000000" w:rsidRDefault="00000000" w:rsidRPr="00000000" w14:paraId="00000173">
      <w:pPr>
        <w:numPr>
          <w:ilvl w:val="0"/>
          <w:numId w:val="4"/>
        </w:numPr>
        <w:spacing w:after="0" w:afterAutospacing="0"/>
        <w:ind w:left="1440" w:hanging="360"/>
        <w:rPr/>
      </w:pPr>
      <w:r w:rsidDel="00000000" w:rsidR="00000000" w:rsidRPr="00000000">
        <w:rPr>
          <w:rtl w:val="0"/>
        </w:rPr>
        <w:t xml:space="preserve">Cuenta : usuario, rol, contraseña</w:t>
      </w:r>
    </w:p>
    <w:p w:rsidR="00000000" w:rsidDel="00000000" w:rsidP="00000000" w:rsidRDefault="00000000" w:rsidRPr="00000000" w14:paraId="00000174">
      <w:pPr>
        <w:numPr>
          <w:ilvl w:val="0"/>
          <w:numId w:val="4"/>
        </w:numPr>
        <w:spacing w:before="0" w:beforeAutospacing="0"/>
        <w:ind w:left="1440" w:hanging="360"/>
        <w:rPr/>
      </w:pPr>
      <w:r w:rsidDel="00000000" w:rsidR="00000000" w:rsidRPr="00000000">
        <w:rPr>
          <w:rtl w:val="0"/>
        </w:rPr>
        <w:t xml:space="preserve">información personal:Nombres, apellidos, dirección,CI, curso</w:t>
      </w:r>
    </w:p>
    <w:p w:rsidR="00000000" w:rsidDel="00000000" w:rsidP="00000000" w:rsidRDefault="00000000" w:rsidRPr="00000000" w14:paraId="00000175">
      <w:pPr>
        <w:pStyle w:val="Heading5"/>
        <w:ind w:left="0" w:firstLine="0"/>
        <w:rPr/>
      </w:pPr>
      <w:bookmarkStart w:colFirst="0" w:colLast="0" w:name="_crqtgkylmri7" w:id="60"/>
      <w:bookmarkEnd w:id="60"/>
      <w:r w:rsidDel="00000000" w:rsidR="00000000" w:rsidRPr="00000000">
        <w:rPr>
          <w:rtl w:val="0"/>
        </w:rPr>
        <w:t xml:space="preserve">Clases </w:t>
      </w:r>
    </w:p>
    <w:p w:rsidR="00000000" w:rsidDel="00000000" w:rsidP="00000000" w:rsidRDefault="00000000" w:rsidRPr="00000000" w14:paraId="00000176">
      <w:pPr>
        <w:numPr>
          <w:ilvl w:val="0"/>
          <w:numId w:val="5"/>
        </w:numPr>
        <w:spacing w:after="0" w:afterAutospacing="0"/>
        <w:ind w:left="1417.3228346456694" w:hanging="360"/>
        <w:rPr/>
      </w:pPr>
      <w:r w:rsidDel="00000000" w:rsidR="00000000" w:rsidRPr="00000000">
        <w:rPr>
          <w:rtl w:val="0"/>
        </w:rPr>
        <w:t xml:space="preserve">crear clases </w:t>
      </w:r>
    </w:p>
    <w:p w:rsidR="00000000" w:rsidDel="00000000" w:rsidP="00000000" w:rsidRDefault="00000000" w:rsidRPr="00000000" w14:paraId="00000177">
      <w:pPr>
        <w:numPr>
          <w:ilvl w:val="0"/>
          <w:numId w:val="5"/>
        </w:numPr>
        <w:spacing w:after="0" w:afterAutospacing="0" w:before="0" w:beforeAutospacing="0"/>
        <w:ind w:left="1417.3228346456694" w:hanging="360"/>
        <w:rPr/>
      </w:pPr>
      <w:r w:rsidDel="00000000" w:rsidR="00000000" w:rsidRPr="00000000">
        <w:rPr>
          <w:rtl w:val="0"/>
        </w:rPr>
        <w:t xml:space="preserve">unirse a clases </w:t>
      </w:r>
    </w:p>
    <w:p w:rsidR="00000000" w:rsidDel="00000000" w:rsidP="00000000" w:rsidRDefault="00000000" w:rsidRPr="00000000" w14:paraId="00000178">
      <w:pPr>
        <w:numPr>
          <w:ilvl w:val="0"/>
          <w:numId w:val="5"/>
        </w:numPr>
        <w:spacing w:after="0" w:afterAutospacing="0" w:before="0" w:beforeAutospacing="0"/>
        <w:ind w:left="1417.3228346456694" w:hanging="360"/>
        <w:rPr/>
      </w:pPr>
      <w:r w:rsidDel="00000000" w:rsidR="00000000" w:rsidRPr="00000000">
        <w:rPr>
          <w:rtl w:val="0"/>
        </w:rPr>
        <w:t xml:space="preserve">ver clases propias </w:t>
      </w:r>
    </w:p>
    <w:p w:rsidR="00000000" w:rsidDel="00000000" w:rsidP="00000000" w:rsidRDefault="00000000" w:rsidRPr="00000000" w14:paraId="00000179">
      <w:pPr>
        <w:numPr>
          <w:ilvl w:val="0"/>
          <w:numId w:val="5"/>
        </w:numPr>
        <w:spacing w:before="0" w:beforeAutospacing="0"/>
        <w:ind w:left="1417.3228346456694" w:hanging="360"/>
        <w:rPr/>
      </w:pPr>
      <w:r w:rsidDel="00000000" w:rsidR="00000000" w:rsidRPr="00000000">
        <w:rPr>
          <w:rtl w:val="0"/>
        </w:rPr>
        <w:t xml:space="preserve">editar nombre de clases </w:t>
      </w:r>
    </w:p>
    <w:p w:rsidR="00000000" w:rsidDel="00000000" w:rsidP="00000000" w:rsidRDefault="00000000" w:rsidRPr="00000000" w14:paraId="0000017A">
      <w:pPr>
        <w:pStyle w:val="Heading4"/>
        <w:ind w:firstLine="0"/>
        <w:rPr>
          <w:sz w:val="22"/>
          <w:szCs w:val="22"/>
        </w:rPr>
      </w:pPr>
      <w:bookmarkStart w:colFirst="0" w:colLast="0" w:name="_aou19q90wd9w" w:id="61"/>
      <w:bookmarkEnd w:id="61"/>
      <w:r w:rsidDel="00000000" w:rsidR="00000000" w:rsidRPr="00000000">
        <w:rPr>
          <w:sz w:val="22"/>
          <w:szCs w:val="22"/>
          <w:rtl w:val="0"/>
        </w:rPr>
        <w:t xml:space="preserve"> Requisitos técnicos y de entrega  </w:t>
      </w:r>
    </w:p>
    <w:p w:rsidR="00000000" w:rsidDel="00000000" w:rsidP="00000000" w:rsidRDefault="00000000" w:rsidRPr="00000000" w14:paraId="0000017B">
      <w:pPr>
        <w:numPr>
          <w:ilvl w:val="0"/>
          <w:numId w:val="7"/>
        </w:numPr>
        <w:spacing w:after="0" w:afterAutospacing="0"/>
        <w:ind w:left="1440" w:hanging="360"/>
        <w:rPr>
          <w:u w:val="none"/>
        </w:rPr>
      </w:pPr>
      <w:r w:rsidDel="00000000" w:rsidR="00000000" w:rsidRPr="00000000">
        <w:rPr>
          <w:rtl w:val="0"/>
        </w:rPr>
        <w:t xml:space="preserve">todo el proyecto debe estar en GitHub </w:t>
      </w:r>
    </w:p>
    <w:p w:rsidR="00000000" w:rsidDel="00000000" w:rsidP="00000000" w:rsidRDefault="00000000" w:rsidRPr="00000000" w14:paraId="0000017C">
      <w:pPr>
        <w:numPr>
          <w:ilvl w:val="0"/>
          <w:numId w:val="7"/>
        </w:numPr>
        <w:spacing w:before="0" w:beforeAutospacing="0"/>
        <w:ind w:left="1440" w:hanging="360"/>
        <w:rPr>
          <w:u w:val="none"/>
        </w:rPr>
      </w:pPr>
      <w:r w:rsidDel="00000000" w:rsidR="00000000" w:rsidRPr="00000000">
        <w:rPr>
          <w:rtl w:val="0"/>
        </w:rPr>
        <w:t xml:space="preserve">todos los integrantes como colaboradores</w:t>
      </w:r>
    </w:p>
    <w:p w:rsidR="00000000" w:rsidDel="00000000" w:rsidP="00000000" w:rsidRDefault="00000000" w:rsidRPr="00000000" w14:paraId="0000017D">
      <w:pPr>
        <w:pStyle w:val="Heading5"/>
        <w:ind w:left="0" w:firstLine="0"/>
        <w:rPr/>
      </w:pPr>
      <w:bookmarkStart w:colFirst="0" w:colLast="0" w:name="_2mngh3bilos2" w:id="62"/>
      <w:bookmarkEnd w:id="62"/>
      <w:r w:rsidDel="00000000" w:rsidR="00000000" w:rsidRPr="00000000">
        <w:rPr>
          <w:rtl w:val="0"/>
        </w:rPr>
        <w:t xml:space="preserve">Tareas específicas a presentar </w:t>
      </w:r>
    </w:p>
    <w:p w:rsidR="00000000" w:rsidDel="00000000" w:rsidP="00000000" w:rsidRDefault="00000000" w:rsidRPr="00000000" w14:paraId="0000017E">
      <w:pPr>
        <w:numPr>
          <w:ilvl w:val="0"/>
          <w:numId w:val="9"/>
        </w:numPr>
        <w:spacing w:after="0" w:afterAutospacing="0"/>
        <w:ind w:left="1440" w:hanging="360"/>
        <w:rPr>
          <w:u w:val="none"/>
        </w:rPr>
      </w:pPr>
      <w:r w:rsidDel="00000000" w:rsidR="00000000" w:rsidRPr="00000000">
        <w:rPr>
          <w:rtl w:val="0"/>
        </w:rPr>
        <w:t xml:space="preserve">Antecedentes y objetivos </w:t>
      </w:r>
    </w:p>
    <w:p w:rsidR="00000000" w:rsidDel="00000000" w:rsidP="00000000" w:rsidRDefault="00000000" w:rsidRPr="00000000" w14:paraId="0000017F">
      <w:pPr>
        <w:numPr>
          <w:ilvl w:val="0"/>
          <w:numId w:val="9"/>
        </w:numPr>
        <w:spacing w:after="0" w:afterAutospacing="0" w:before="0" w:beforeAutospacing="0"/>
        <w:ind w:left="1440" w:hanging="360"/>
        <w:rPr>
          <w:u w:val="none"/>
        </w:rPr>
      </w:pPr>
      <w:r w:rsidDel="00000000" w:rsidR="00000000" w:rsidRPr="00000000">
        <w:rPr>
          <w:rtl w:val="0"/>
        </w:rPr>
        <w:t xml:space="preserve">Bocetos de las 3 portadas </w:t>
      </w:r>
    </w:p>
    <w:p w:rsidR="00000000" w:rsidDel="00000000" w:rsidP="00000000" w:rsidRDefault="00000000" w:rsidRPr="00000000" w14:paraId="00000180">
      <w:pPr>
        <w:numPr>
          <w:ilvl w:val="0"/>
          <w:numId w:val="9"/>
        </w:numPr>
        <w:spacing w:after="0" w:afterAutospacing="0" w:before="0" w:beforeAutospacing="0"/>
        <w:ind w:left="1440" w:hanging="360"/>
        <w:rPr>
          <w:u w:val="none"/>
        </w:rPr>
      </w:pPr>
      <w:r w:rsidDel="00000000" w:rsidR="00000000" w:rsidRPr="00000000">
        <w:rPr>
          <w:rtl w:val="0"/>
        </w:rPr>
        <w:t xml:space="preserve">Maquetación </w:t>
      </w:r>
    </w:p>
    <w:p w:rsidR="00000000" w:rsidDel="00000000" w:rsidP="00000000" w:rsidRDefault="00000000" w:rsidRPr="00000000" w14:paraId="00000181">
      <w:pPr>
        <w:numPr>
          <w:ilvl w:val="0"/>
          <w:numId w:val="9"/>
        </w:numPr>
        <w:spacing w:after="0" w:afterAutospacing="0" w:before="0" w:beforeAutospacing="0"/>
        <w:ind w:left="1440" w:hanging="360"/>
        <w:rPr>
          <w:u w:val="none"/>
        </w:rPr>
      </w:pPr>
      <w:r w:rsidDel="00000000" w:rsidR="00000000" w:rsidRPr="00000000">
        <w:rPr>
          <w:rtl w:val="0"/>
        </w:rPr>
        <w:t xml:space="preserve">Inicio de sesion funcional  </w:t>
      </w:r>
    </w:p>
    <w:p w:rsidR="00000000" w:rsidDel="00000000" w:rsidP="00000000" w:rsidRDefault="00000000" w:rsidRPr="00000000" w14:paraId="00000182">
      <w:pPr>
        <w:numPr>
          <w:ilvl w:val="0"/>
          <w:numId w:val="9"/>
        </w:numPr>
        <w:spacing w:before="0" w:beforeAutospacing="0"/>
        <w:ind w:left="1440" w:hanging="360"/>
        <w:rPr>
          <w:u w:val="none"/>
        </w:rPr>
      </w:pPr>
      <w:r w:rsidDel="00000000" w:rsidR="00000000" w:rsidRPr="00000000">
        <w:rPr>
          <w:rtl w:val="0"/>
        </w:rPr>
        <w:t xml:space="preserve">registro de usuario funcional </w:t>
      </w:r>
    </w:p>
    <w:p w:rsidR="00000000" w:rsidDel="00000000" w:rsidP="00000000" w:rsidRDefault="00000000" w:rsidRPr="00000000" w14:paraId="00000183">
      <w:pPr>
        <w:rPr/>
      </w:pPr>
      <w:r w:rsidDel="00000000" w:rsidR="00000000" w:rsidRPr="00000000">
        <w:rPr>
          <w:rtl w:val="0"/>
        </w:rPr>
      </w:r>
    </w:p>
    <w:p w:rsidR="00000000" w:rsidDel="00000000" w:rsidP="00000000" w:rsidRDefault="00000000" w:rsidRPr="00000000" w14:paraId="00000184">
      <w:pPr>
        <w:pStyle w:val="Heading5"/>
        <w:rPr/>
      </w:pPr>
      <w:bookmarkStart w:colFirst="0" w:colLast="0" w:name="_iaenwn4y2879" w:id="63"/>
      <w:bookmarkEnd w:id="63"/>
      <w:r w:rsidDel="00000000" w:rsidR="00000000" w:rsidRPr="00000000">
        <w:rPr>
          <w:rtl w:val="0"/>
        </w:rPr>
      </w:r>
    </w:p>
    <w:p w:rsidR="00000000" w:rsidDel="00000000" w:rsidP="00000000" w:rsidRDefault="00000000" w:rsidRPr="00000000" w14:paraId="00000185">
      <w:pPr>
        <w:pStyle w:val="Heading3"/>
        <w:ind w:left="0" w:firstLine="0"/>
        <w:rPr/>
      </w:pPr>
      <w:bookmarkStart w:colFirst="0" w:colLast="0" w:name="_2jxsxqh" w:id="50"/>
      <w:bookmarkEnd w:id="50"/>
      <w:r w:rsidDel="00000000" w:rsidR="00000000" w:rsidRPr="00000000">
        <w:rPr>
          <w:rtl w:val="0"/>
        </w:rPr>
        <w:t xml:space="preserve">4.2.2. Distribución de entregas</w:t>
      </w:r>
    </w:p>
    <w:p w:rsidR="00000000" w:rsidDel="00000000" w:rsidP="00000000" w:rsidRDefault="00000000" w:rsidRPr="00000000" w14:paraId="00000186">
      <w:pPr>
        <w:rPr/>
      </w:pPr>
      <w:r w:rsidDel="00000000" w:rsidR="00000000" w:rsidRPr="00000000">
        <w:rPr>
          <w:rtl w:val="0"/>
        </w:rPr>
        <w:t xml:space="preserve">Se explica la distribución de requisitos y los módulos requeridos en cada sprint.</w:t>
      </w:r>
    </w:p>
    <w:p w:rsidR="00000000" w:rsidDel="00000000" w:rsidP="00000000" w:rsidRDefault="00000000" w:rsidRPr="00000000" w14:paraId="00000187">
      <w:pPr>
        <w:pStyle w:val="Heading3"/>
        <w:ind w:left="0" w:firstLine="0"/>
        <w:rPr/>
      </w:pPr>
      <w:bookmarkStart w:colFirst="0" w:colLast="0" w:name="_2jxsxqh" w:id="50"/>
      <w:bookmarkEnd w:id="50"/>
      <w:r w:rsidDel="00000000" w:rsidR="00000000" w:rsidRPr="00000000">
        <w:rPr>
          <w:rtl w:val="0"/>
        </w:rPr>
        <w:t xml:space="preserve">4.2.3. Evaluación de entregas</w:t>
      </w:r>
    </w:p>
    <w:p w:rsidR="00000000" w:rsidDel="00000000" w:rsidP="00000000" w:rsidRDefault="00000000" w:rsidRPr="00000000" w14:paraId="00000188">
      <w:pPr>
        <w:rPr/>
      </w:pPr>
      <w:r w:rsidDel="00000000" w:rsidR="00000000" w:rsidRPr="00000000">
        <w:rPr>
          <w:rtl w:val="0"/>
        </w:rPr>
        <w:t xml:space="preserve">En este apartado se debe mostrar la evaluación de cada entrega, es decir, las cosas que gustaron o no a partir de cada entrega en los sprints. En otras palabras, se muestra el proceso de mejora y diseño propio del avance y evaluación progresivos de la metodología utilizada.</w:t>
      </w:r>
    </w:p>
    <w:p w:rsidR="00000000" w:rsidDel="00000000" w:rsidP="00000000" w:rsidRDefault="00000000" w:rsidRPr="00000000" w14:paraId="00000189">
      <w:pPr>
        <w:pStyle w:val="Heading2"/>
        <w:rPr/>
      </w:pPr>
      <w:bookmarkStart w:colFirst="0" w:colLast="0" w:name="_z337ya" w:id="64"/>
      <w:bookmarkEnd w:id="64"/>
      <w:r w:rsidDel="00000000" w:rsidR="00000000" w:rsidRPr="00000000">
        <w:rPr>
          <w:rtl w:val="0"/>
        </w:rPr>
        <w:t xml:space="preserve">4.3. Análisis</w:t>
      </w:r>
    </w:p>
    <w:p w:rsidR="00000000" w:rsidDel="00000000" w:rsidP="00000000" w:rsidRDefault="00000000" w:rsidRPr="00000000" w14:paraId="0000018A">
      <w:pPr>
        <w:rPr/>
      </w:pPr>
      <w:r w:rsidDel="00000000" w:rsidR="00000000" w:rsidRPr="00000000">
        <w:rPr>
          <w:rtl w:val="0"/>
        </w:rPr>
        <w:t xml:space="preserve">De acuerdo al análisis realizado antes del diseño del producto, se explican los puntos siguientes:</w:t>
      </w:r>
    </w:p>
    <w:p w:rsidR="00000000" w:rsidDel="00000000" w:rsidP="00000000" w:rsidRDefault="00000000" w:rsidRPr="00000000" w14:paraId="0000018B">
      <w:pPr>
        <w:pStyle w:val="Heading3"/>
        <w:ind w:left="0" w:firstLine="0"/>
        <w:rPr/>
      </w:pPr>
      <w:bookmarkStart w:colFirst="0" w:colLast="0" w:name="_3j2qqm3" w:id="65"/>
      <w:bookmarkEnd w:id="65"/>
      <w:r w:rsidDel="00000000" w:rsidR="00000000" w:rsidRPr="00000000">
        <w:rPr>
          <w:rtl w:val="0"/>
        </w:rPr>
        <w:t xml:space="preserve">4.3.1. Actores</w:t>
      </w:r>
    </w:p>
    <w:p w:rsidR="00000000" w:rsidDel="00000000" w:rsidP="00000000" w:rsidRDefault="00000000" w:rsidRPr="00000000" w14:paraId="0000018C">
      <w:pPr>
        <w:rPr/>
      </w:pPr>
      <w:r w:rsidDel="00000000" w:rsidR="00000000" w:rsidRPr="00000000">
        <w:rPr>
          <w:rtl w:val="0"/>
        </w:rPr>
        <w:t xml:space="preserve">Estudiante: Es la persona que asiste al colegio para formarse académicamente y de manera integral. Su rol principal es aprender, participar en clases, realizar tareas y desarrollar habilidades personales, sociales y culturales.</w:t>
      </w:r>
    </w:p>
    <w:p w:rsidR="00000000" w:rsidDel="00000000" w:rsidP="00000000" w:rsidRDefault="00000000" w:rsidRPr="00000000" w14:paraId="0000018D">
      <w:pPr>
        <w:rPr/>
      </w:pPr>
      <w:r w:rsidDel="00000000" w:rsidR="00000000" w:rsidRPr="00000000">
        <w:rPr>
          <w:rtl w:val="0"/>
        </w:rPr>
        <w:t xml:space="preserve">Profesor: Es el encargado de guiar el proceso de enseñanza-aprendizaje. Transmite conocimientos, fomenta valores y acompaña a los estudiantes en su formación, además de planificar, evaluar y adaptar las clases según las necesidades del grupo.</w:t>
      </w:r>
    </w:p>
    <w:p w:rsidR="00000000" w:rsidDel="00000000" w:rsidP="00000000" w:rsidRDefault="00000000" w:rsidRPr="00000000" w14:paraId="0000018E">
      <w:pPr>
        <w:rPr/>
      </w:pPr>
      <w:r w:rsidDel="00000000" w:rsidR="00000000" w:rsidRPr="00000000">
        <w:rPr>
          <w:rtl w:val="0"/>
        </w:rPr>
        <w:t xml:space="preserve">Administrativo: Es el personal que apoya en la organización y gestión de la institución educativa. Se ocupa de trámites, matrículas, registros, control de asistencia y otros procesos que garantizan el buen funcionamiento del colegio.</w:t>
      </w:r>
      <w:r w:rsidDel="00000000" w:rsidR="00000000" w:rsidRPr="00000000">
        <w:rPr>
          <w:rtl w:val="0"/>
        </w:rPr>
      </w:r>
    </w:p>
    <w:p w:rsidR="00000000" w:rsidDel="00000000" w:rsidP="00000000" w:rsidRDefault="00000000" w:rsidRPr="00000000" w14:paraId="0000018F">
      <w:pPr>
        <w:pStyle w:val="Heading3"/>
        <w:ind w:left="0" w:firstLine="0"/>
        <w:rPr/>
      </w:pPr>
      <w:bookmarkStart w:colFirst="0" w:colLast="0" w:name="_1y810tw" w:id="66"/>
      <w:bookmarkEnd w:id="66"/>
      <w:r w:rsidDel="00000000" w:rsidR="00000000" w:rsidRPr="00000000">
        <w:rPr>
          <w:rtl w:val="0"/>
        </w:rPr>
        <w:t xml:space="preserve">4.3.2. Casos de Uso por Actor</w:t>
      </w:r>
    </w:p>
    <w:p w:rsidR="00000000" w:rsidDel="00000000" w:rsidP="00000000" w:rsidRDefault="00000000" w:rsidRPr="00000000" w14:paraId="00000190">
      <w:pPr>
        <w:pStyle w:val="Heading4"/>
        <w:rPr/>
      </w:pPr>
      <w:bookmarkStart w:colFirst="0" w:colLast="0" w:name="_q8wcddr9u984" w:id="67"/>
      <w:bookmarkEnd w:id="67"/>
      <w:r w:rsidDel="00000000" w:rsidR="00000000" w:rsidRPr="00000000">
        <w:rPr>
          <w:rtl w:val="0"/>
        </w:rPr>
        <w:t xml:space="preserve">4.3.2.1 Estudiante</w:t>
      </w:r>
    </w:p>
    <w:p w:rsidR="00000000" w:rsidDel="00000000" w:rsidP="00000000" w:rsidRDefault="00000000" w:rsidRPr="00000000" w14:paraId="00000191">
      <w:pPr>
        <w:ind w:left="0" w:firstLine="0"/>
        <w:rPr/>
      </w:pPr>
      <w:r w:rsidDel="00000000" w:rsidR="00000000" w:rsidRPr="00000000">
        <w:rPr/>
        <w:drawing>
          <wp:inline distB="114300" distT="114300" distL="114300" distR="114300">
            <wp:extent cx="4062413" cy="3224293"/>
            <wp:effectExtent b="0" l="0" r="0" t="0"/>
            <wp:docPr id="13" name="image2.png"/>
            <a:graphic>
              <a:graphicData uri="http://schemas.openxmlformats.org/drawingml/2006/picture">
                <pic:pic>
                  <pic:nvPicPr>
                    <pic:cNvPr id="0" name="image2.png"/>
                    <pic:cNvPicPr preferRelativeResize="0"/>
                  </pic:nvPicPr>
                  <pic:blipFill>
                    <a:blip r:embed="rId9"/>
                    <a:srcRect b="0" l="0" r="0" t="0"/>
                    <a:stretch>
                      <a:fillRect/>
                    </a:stretch>
                  </pic:blipFill>
                  <pic:spPr>
                    <a:xfrm>
                      <a:off x="0" y="0"/>
                      <a:ext cx="4062413" cy="3224293"/>
                    </a:xfrm>
                    <a:prstGeom prst="rect"/>
                    <a:ln/>
                  </pic:spPr>
                </pic:pic>
              </a:graphicData>
            </a:graphic>
          </wp:inline>
        </w:drawing>
      </w:r>
      <w:r w:rsidDel="00000000" w:rsidR="00000000" w:rsidRPr="00000000">
        <w:rPr>
          <w:rtl w:val="0"/>
        </w:rPr>
      </w:r>
    </w:p>
    <w:p w:rsidR="00000000" w:rsidDel="00000000" w:rsidP="00000000" w:rsidRDefault="00000000" w:rsidRPr="00000000" w14:paraId="00000192">
      <w:pPr>
        <w:ind w:left="0" w:firstLine="0"/>
        <w:rPr/>
      </w:pPr>
      <w:r w:rsidDel="00000000" w:rsidR="00000000" w:rsidRPr="00000000">
        <w:rPr>
          <w:rtl w:val="0"/>
        </w:rPr>
        <w:t xml:space="preserve">profesor:</w:t>
      </w:r>
    </w:p>
    <w:p w:rsidR="00000000" w:rsidDel="00000000" w:rsidP="00000000" w:rsidRDefault="00000000" w:rsidRPr="00000000" w14:paraId="00000193">
      <w:pPr>
        <w:ind w:left="0" w:firstLine="0"/>
        <w:rPr/>
      </w:pPr>
      <w:r w:rsidDel="00000000" w:rsidR="00000000" w:rsidRPr="00000000">
        <w:rPr/>
        <w:drawing>
          <wp:inline distB="114300" distT="114300" distL="114300" distR="114300">
            <wp:extent cx="4001982" cy="3186113"/>
            <wp:effectExtent b="0" l="0" r="0" t="0"/>
            <wp:docPr id="3" name="image5.png"/>
            <a:graphic>
              <a:graphicData uri="http://schemas.openxmlformats.org/drawingml/2006/picture">
                <pic:pic>
                  <pic:nvPicPr>
                    <pic:cNvPr id="0" name="image5.png"/>
                    <pic:cNvPicPr preferRelativeResize="0"/>
                  </pic:nvPicPr>
                  <pic:blipFill>
                    <a:blip r:embed="rId10"/>
                    <a:srcRect b="0" l="0" r="0" t="0"/>
                    <a:stretch>
                      <a:fillRect/>
                    </a:stretch>
                  </pic:blipFill>
                  <pic:spPr>
                    <a:xfrm>
                      <a:off x="0" y="0"/>
                      <a:ext cx="4001982" cy="3186113"/>
                    </a:xfrm>
                    <a:prstGeom prst="rect"/>
                    <a:ln/>
                  </pic:spPr>
                </pic:pic>
              </a:graphicData>
            </a:graphic>
          </wp:inline>
        </w:drawing>
      </w:r>
      <w:r w:rsidDel="00000000" w:rsidR="00000000" w:rsidRPr="00000000">
        <w:rPr>
          <w:rtl w:val="0"/>
        </w:rPr>
      </w:r>
    </w:p>
    <w:p w:rsidR="00000000" w:rsidDel="00000000" w:rsidP="00000000" w:rsidRDefault="00000000" w:rsidRPr="00000000" w14:paraId="00000194">
      <w:pPr>
        <w:ind w:left="0" w:firstLine="0"/>
        <w:rPr/>
      </w:pPr>
      <w:r w:rsidDel="00000000" w:rsidR="00000000" w:rsidRPr="00000000">
        <w:rPr>
          <w:rtl w:val="0"/>
        </w:rPr>
      </w:r>
    </w:p>
    <w:p w:rsidR="00000000" w:rsidDel="00000000" w:rsidP="00000000" w:rsidRDefault="00000000" w:rsidRPr="00000000" w14:paraId="00000195">
      <w:pPr>
        <w:ind w:left="0" w:firstLine="0"/>
        <w:rPr/>
      </w:pPr>
      <w:r w:rsidDel="00000000" w:rsidR="00000000" w:rsidRPr="00000000">
        <w:rPr>
          <w:rtl w:val="0"/>
        </w:rPr>
      </w:r>
    </w:p>
    <w:p w:rsidR="00000000" w:rsidDel="00000000" w:rsidP="00000000" w:rsidRDefault="00000000" w:rsidRPr="00000000" w14:paraId="00000196">
      <w:pPr>
        <w:ind w:left="0" w:firstLine="0"/>
        <w:rPr/>
      </w:pPr>
      <w:r w:rsidDel="00000000" w:rsidR="00000000" w:rsidRPr="00000000">
        <w:rPr>
          <w:rtl w:val="0"/>
        </w:rPr>
        <w:t xml:space="preserve">Administrativo:</w:t>
      </w:r>
    </w:p>
    <w:p w:rsidR="00000000" w:rsidDel="00000000" w:rsidP="00000000" w:rsidRDefault="00000000" w:rsidRPr="00000000" w14:paraId="00000197">
      <w:pPr>
        <w:ind w:left="0" w:firstLine="0"/>
        <w:rPr/>
      </w:pPr>
      <w:r w:rsidDel="00000000" w:rsidR="00000000" w:rsidRPr="00000000">
        <w:rPr/>
        <w:drawing>
          <wp:inline distB="114300" distT="114300" distL="114300" distR="114300">
            <wp:extent cx="3595688" cy="3279351"/>
            <wp:effectExtent b="0" l="0" r="0" t="0"/>
            <wp:docPr id="4" name="image4.png"/>
            <a:graphic>
              <a:graphicData uri="http://schemas.openxmlformats.org/drawingml/2006/picture">
                <pic:pic>
                  <pic:nvPicPr>
                    <pic:cNvPr id="0" name="image4.png"/>
                    <pic:cNvPicPr preferRelativeResize="0"/>
                  </pic:nvPicPr>
                  <pic:blipFill>
                    <a:blip r:embed="rId11"/>
                    <a:srcRect b="0" l="0" r="0" t="0"/>
                    <a:stretch>
                      <a:fillRect/>
                    </a:stretch>
                  </pic:blipFill>
                  <pic:spPr>
                    <a:xfrm>
                      <a:off x="0" y="0"/>
                      <a:ext cx="3595688" cy="3279351"/>
                    </a:xfrm>
                    <a:prstGeom prst="rect"/>
                    <a:ln/>
                  </pic:spPr>
                </pic:pic>
              </a:graphicData>
            </a:graphic>
          </wp:inline>
        </w:drawing>
      </w:r>
      <w:r w:rsidDel="00000000" w:rsidR="00000000" w:rsidRPr="00000000">
        <w:rPr>
          <w:rtl w:val="0"/>
        </w:rPr>
      </w:r>
    </w:p>
    <w:p w:rsidR="00000000" w:rsidDel="00000000" w:rsidP="00000000" w:rsidRDefault="00000000" w:rsidRPr="00000000" w14:paraId="00000198">
      <w:pPr>
        <w:ind w:left="0" w:firstLine="0"/>
        <w:rPr/>
      </w:pPr>
      <w:r w:rsidDel="00000000" w:rsidR="00000000" w:rsidRPr="00000000">
        <w:rPr>
          <w:rtl w:val="0"/>
        </w:rPr>
      </w:r>
    </w:p>
    <w:p w:rsidR="00000000" w:rsidDel="00000000" w:rsidP="00000000" w:rsidRDefault="00000000" w:rsidRPr="00000000" w14:paraId="00000199">
      <w:pPr>
        <w:pStyle w:val="Heading3"/>
        <w:ind w:left="0" w:firstLine="0"/>
        <w:rPr/>
      </w:pPr>
      <w:bookmarkStart w:colFirst="0" w:colLast="0" w:name="_fm179bus9b5w" w:id="68"/>
      <w:bookmarkEnd w:id="68"/>
      <w:r w:rsidDel="00000000" w:rsidR="00000000" w:rsidRPr="00000000">
        <w:rPr>
          <w:rtl w:val="0"/>
        </w:rPr>
        <w:t xml:space="preserve">4.3.3. Descripción de historias de usuario</w:t>
      </w:r>
    </w:p>
    <w:p w:rsidR="00000000" w:rsidDel="00000000" w:rsidP="00000000" w:rsidRDefault="00000000" w:rsidRPr="00000000" w14:paraId="0000019A">
      <w:pPr>
        <w:ind w:firstLine="0"/>
        <w:rPr>
          <w:b w:val="1"/>
        </w:rPr>
      </w:pPr>
      <w:r w:rsidDel="00000000" w:rsidR="00000000" w:rsidRPr="00000000">
        <w:rPr>
          <w:rtl w:val="0"/>
        </w:rPr>
      </w:r>
    </w:p>
    <w:p w:rsidR="00000000" w:rsidDel="00000000" w:rsidP="00000000" w:rsidRDefault="00000000" w:rsidRPr="00000000" w14:paraId="0000019B">
      <w:pPr>
        <w:ind w:firstLine="0"/>
        <w:rPr>
          <w:b w:val="1"/>
        </w:rPr>
      </w:pPr>
      <w:r w:rsidDel="00000000" w:rsidR="00000000" w:rsidRPr="00000000">
        <w:rPr>
          <w:rtl w:val="0"/>
        </w:rPr>
      </w:r>
    </w:p>
    <w:p w:rsidR="00000000" w:rsidDel="00000000" w:rsidP="00000000" w:rsidRDefault="00000000" w:rsidRPr="00000000" w14:paraId="0000019C">
      <w:pPr>
        <w:ind w:firstLine="0"/>
        <w:jc w:val="center"/>
        <w:rPr>
          <w:b w:val="1"/>
        </w:rPr>
      </w:pPr>
      <w:r w:rsidDel="00000000" w:rsidR="00000000" w:rsidRPr="00000000">
        <w:br w:type="page"/>
      </w:r>
      <w:r w:rsidDel="00000000" w:rsidR="00000000" w:rsidRPr="00000000">
        <w:rPr>
          <w:rtl w:val="0"/>
        </w:rPr>
      </w:r>
    </w:p>
    <w:p w:rsidR="00000000" w:rsidDel="00000000" w:rsidP="00000000" w:rsidRDefault="00000000" w:rsidRPr="00000000" w14:paraId="0000019D">
      <w:pPr>
        <w:pStyle w:val="Heading1"/>
        <w:rPr>
          <w:b w:val="1"/>
        </w:rPr>
      </w:pPr>
      <w:bookmarkStart w:colFirst="0" w:colLast="0" w:name="_2xcytpi" w:id="69"/>
      <w:bookmarkEnd w:id="69"/>
      <w:r w:rsidDel="00000000" w:rsidR="00000000" w:rsidRPr="00000000">
        <w:rPr>
          <w:rtl w:val="0"/>
        </w:rPr>
        <w:t xml:space="preserve">CAPÍTULO V - DISEÑO DE PROTOTIPO E IMPLEMENTACIÓN</w:t>
      </w:r>
      <w:r w:rsidDel="00000000" w:rsidR="00000000" w:rsidRPr="00000000">
        <w:rPr>
          <w:rtl w:val="0"/>
        </w:rPr>
      </w:r>
    </w:p>
    <w:p w:rsidR="00000000" w:rsidDel="00000000" w:rsidP="00000000" w:rsidRDefault="00000000" w:rsidRPr="00000000" w14:paraId="0000019E">
      <w:pPr>
        <w:pStyle w:val="Heading2"/>
        <w:ind w:left="0" w:firstLine="0"/>
        <w:rPr/>
      </w:pPr>
      <w:bookmarkStart w:colFirst="0" w:colLast="0" w:name="_1ci93xb" w:id="70"/>
      <w:bookmarkEnd w:id="70"/>
      <w:r w:rsidDel="00000000" w:rsidR="00000000" w:rsidRPr="00000000">
        <w:rPr>
          <w:rtl w:val="0"/>
        </w:rPr>
        <w:t xml:space="preserve">5.1. Diseño</w:t>
      </w:r>
    </w:p>
    <w:p w:rsidR="00000000" w:rsidDel="00000000" w:rsidP="00000000" w:rsidRDefault="00000000" w:rsidRPr="00000000" w14:paraId="0000019F">
      <w:pPr>
        <w:pStyle w:val="Heading3"/>
        <w:ind w:left="0" w:firstLine="0"/>
        <w:rPr/>
      </w:pPr>
      <w:bookmarkStart w:colFirst="0" w:colLast="0" w:name="_3whwml4" w:id="71"/>
      <w:bookmarkEnd w:id="71"/>
      <w:r w:rsidDel="00000000" w:rsidR="00000000" w:rsidRPr="00000000">
        <w:rPr>
          <w:rtl w:val="0"/>
        </w:rPr>
        <w:t xml:space="preserve">5.1.1. Diagrama E - R</w:t>
      </w:r>
    </w:p>
    <w:p w:rsidR="00000000" w:rsidDel="00000000" w:rsidP="00000000" w:rsidRDefault="00000000" w:rsidRPr="00000000" w14:paraId="000001A0">
      <w:pPr>
        <w:rPr/>
      </w:pPr>
      <w:r w:rsidDel="00000000" w:rsidR="00000000" w:rsidRPr="00000000">
        <w:rPr/>
        <w:drawing>
          <wp:inline distB="114300" distT="114300" distL="114300" distR="114300">
            <wp:extent cx="5132417" cy="4086225"/>
            <wp:effectExtent b="0" l="0" r="0" t="0"/>
            <wp:docPr id="18" name="image3.png"/>
            <a:graphic>
              <a:graphicData uri="http://schemas.openxmlformats.org/drawingml/2006/picture">
                <pic:pic>
                  <pic:nvPicPr>
                    <pic:cNvPr id="0" name="image3.png"/>
                    <pic:cNvPicPr preferRelativeResize="0"/>
                  </pic:nvPicPr>
                  <pic:blipFill>
                    <a:blip r:embed="rId12"/>
                    <a:srcRect b="0" l="0" r="0" t="0"/>
                    <a:stretch>
                      <a:fillRect/>
                    </a:stretch>
                  </pic:blipFill>
                  <pic:spPr>
                    <a:xfrm>
                      <a:off x="0" y="0"/>
                      <a:ext cx="5132417" cy="4086225"/>
                    </a:xfrm>
                    <a:prstGeom prst="rect"/>
                    <a:ln/>
                  </pic:spPr>
                </pic:pic>
              </a:graphicData>
            </a:graphic>
          </wp:inline>
        </w:drawing>
      </w:r>
      <w:r w:rsidDel="00000000" w:rsidR="00000000" w:rsidRPr="00000000">
        <w:rPr>
          <w:rtl w:val="0"/>
        </w:rPr>
        <w:tab/>
        <w:tab/>
        <w:t xml:space="preserve">  </w:t>
      </w:r>
      <w:r w:rsidDel="00000000" w:rsidR="00000000" w:rsidRPr="00000000">
        <w:rPr>
          <w:rtl w:val="0"/>
        </w:rPr>
      </w:r>
    </w:p>
    <w:p w:rsidR="00000000" w:rsidDel="00000000" w:rsidP="00000000" w:rsidRDefault="00000000" w:rsidRPr="00000000" w14:paraId="000001A1">
      <w:pPr>
        <w:pStyle w:val="Heading3"/>
        <w:ind w:left="0" w:firstLine="0"/>
        <w:rPr/>
      </w:pPr>
      <w:bookmarkStart w:colFirst="0" w:colLast="0" w:name="_2bn6wsx" w:id="72"/>
      <w:bookmarkEnd w:id="72"/>
      <w:r w:rsidDel="00000000" w:rsidR="00000000" w:rsidRPr="00000000">
        <w:rPr>
          <w:rtl w:val="0"/>
        </w:rPr>
        <w:t xml:space="preserve">5.1.2. Script de la Base de Datos</w:t>
      </w:r>
    </w:p>
    <w:p w:rsidR="00000000" w:rsidDel="00000000" w:rsidP="00000000" w:rsidRDefault="00000000" w:rsidRPr="00000000" w14:paraId="000001A2">
      <w:pPr>
        <w:rPr/>
      </w:pPr>
      <w:r w:rsidDel="00000000" w:rsidR="00000000" w:rsidRPr="00000000">
        <w:rPr>
          <w:rtl w:val="0"/>
        </w:rPr>
        <w:t xml:space="preserve">-- phpMyAdmin SQL Dump</w:t>
      </w:r>
    </w:p>
    <w:p w:rsidR="00000000" w:rsidDel="00000000" w:rsidP="00000000" w:rsidRDefault="00000000" w:rsidRPr="00000000" w14:paraId="000001A3">
      <w:pPr>
        <w:rPr/>
      </w:pPr>
      <w:r w:rsidDel="00000000" w:rsidR="00000000" w:rsidRPr="00000000">
        <w:rPr>
          <w:rtl w:val="0"/>
        </w:rPr>
        <w:t xml:space="preserve">-- version 5.2.1</w:t>
      </w:r>
    </w:p>
    <w:p w:rsidR="00000000" w:rsidDel="00000000" w:rsidP="00000000" w:rsidRDefault="00000000" w:rsidRPr="00000000" w14:paraId="000001A4">
      <w:pPr>
        <w:rPr/>
      </w:pPr>
      <w:r w:rsidDel="00000000" w:rsidR="00000000" w:rsidRPr="00000000">
        <w:rPr>
          <w:rtl w:val="0"/>
        </w:rPr>
        <w:t xml:space="preserve">-- https://www.phpmyadmin.net/</w:t>
      </w:r>
    </w:p>
    <w:p w:rsidR="00000000" w:rsidDel="00000000" w:rsidP="00000000" w:rsidRDefault="00000000" w:rsidRPr="00000000" w14:paraId="000001A5">
      <w:pPr>
        <w:rPr/>
      </w:pPr>
      <w:r w:rsidDel="00000000" w:rsidR="00000000" w:rsidRPr="00000000">
        <w:rPr>
          <w:rtl w:val="0"/>
        </w:rPr>
        <w:t xml:space="preserve">--</w:t>
      </w:r>
    </w:p>
    <w:p w:rsidR="00000000" w:rsidDel="00000000" w:rsidP="00000000" w:rsidRDefault="00000000" w:rsidRPr="00000000" w14:paraId="000001A6">
      <w:pPr>
        <w:rPr/>
      </w:pPr>
      <w:r w:rsidDel="00000000" w:rsidR="00000000" w:rsidRPr="00000000">
        <w:rPr>
          <w:rtl w:val="0"/>
        </w:rPr>
        <w:t xml:space="preserve">-- Servidor: 127.0.0.1</w:t>
      </w:r>
    </w:p>
    <w:p w:rsidR="00000000" w:rsidDel="00000000" w:rsidP="00000000" w:rsidRDefault="00000000" w:rsidRPr="00000000" w14:paraId="000001A7">
      <w:pPr>
        <w:rPr/>
      </w:pPr>
      <w:r w:rsidDel="00000000" w:rsidR="00000000" w:rsidRPr="00000000">
        <w:rPr>
          <w:rtl w:val="0"/>
        </w:rPr>
        <w:t xml:space="preserve">-- Tiempo de generación: 13-09-2025 a las 05:52:45</w:t>
      </w:r>
    </w:p>
    <w:p w:rsidR="00000000" w:rsidDel="00000000" w:rsidP="00000000" w:rsidRDefault="00000000" w:rsidRPr="00000000" w14:paraId="000001A8">
      <w:pPr>
        <w:rPr/>
      </w:pPr>
      <w:r w:rsidDel="00000000" w:rsidR="00000000" w:rsidRPr="00000000">
        <w:rPr>
          <w:rtl w:val="0"/>
        </w:rPr>
        <w:t xml:space="preserve">-- Versión del servidor: 10.4.32-MariaDB</w:t>
      </w:r>
    </w:p>
    <w:p w:rsidR="00000000" w:rsidDel="00000000" w:rsidP="00000000" w:rsidRDefault="00000000" w:rsidRPr="00000000" w14:paraId="000001A9">
      <w:pPr>
        <w:rPr/>
      </w:pPr>
      <w:r w:rsidDel="00000000" w:rsidR="00000000" w:rsidRPr="00000000">
        <w:rPr>
          <w:rtl w:val="0"/>
        </w:rPr>
        <w:t xml:space="preserve">-- Versión de PHP: 8.2.12</w:t>
      </w:r>
    </w:p>
    <w:p w:rsidR="00000000" w:rsidDel="00000000" w:rsidP="00000000" w:rsidRDefault="00000000" w:rsidRPr="00000000" w14:paraId="000001AA">
      <w:pPr>
        <w:rPr/>
      </w:pPr>
      <w:r w:rsidDel="00000000" w:rsidR="00000000" w:rsidRPr="00000000">
        <w:rPr>
          <w:rtl w:val="0"/>
        </w:rPr>
      </w:r>
    </w:p>
    <w:p w:rsidR="00000000" w:rsidDel="00000000" w:rsidP="00000000" w:rsidRDefault="00000000" w:rsidRPr="00000000" w14:paraId="000001AB">
      <w:pPr>
        <w:rPr/>
      </w:pPr>
      <w:r w:rsidDel="00000000" w:rsidR="00000000" w:rsidRPr="00000000">
        <w:rPr>
          <w:rtl w:val="0"/>
        </w:rPr>
        <w:t xml:space="preserve">SET SQL_MODE = "NO_AUTO_VALUE_ON_ZERO";</w:t>
      </w:r>
    </w:p>
    <w:p w:rsidR="00000000" w:rsidDel="00000000" w:rsidP="00000000" w:rsidRDefault="00000000" w:rsidRPr="00000000" w14:paraId="000001AC">
      <w:pPr>
        <w:rPr/>
      </w:pPr>
      <w:r w:rsidDel="00000000" w:rsidR="00000000" w:rsidRPr="00000000">
        <w:rPr>
          <w:rtl w:val="0"/>
        </w:rPr>
        <w:t xml:space="preserve">START TRANSACTION;</w:t>
      </w:r>
    </w:p>
    <w:p w:rsidR="00000000" w:rsidDel="00000000" w:rsidP="00000000" w:rsidRDefault="00000000" w:rsidRPr="00000000" w14:paraId="000001AD">
      <w:pPr>
        <w:rPr/>
      </w:pPr>
      <w:r w:rsidDel="00000000" w:rsidR="00000000" w:rsidRPr="00000000">
        <w:rPr>
          <w:rtl w:val="0"/>
        </w:rPr>
        <w:t xml:space="preserve">SET time_zone = "+00:00";</w:t>
      </w:r>
    </w:p>
    <w:p w:rsidR="00000000" w:rsidDel="00000000" w:rsidP="00000000" w:rsidRDefault="00000000" w:rsidRPr="00000000" w14:paraId="000001AE">
      <w:pPr>
        <w:rPr/>
      </w:pPr>
      <w:r w:rsidDel="00000000" w:rsidR="00000000" w:rsidRPr="00000000">
        <w:rPr>
          <w:rtl w:val="0"/>
        </w:rPr>
      </w:r>
    </w:p>
    <w:p w:rsidR="00000000" w:rsidDel="00000000" w:rsidP="00000000" w:rsidRDefault="00000000" w:rsidRPr="00000000" w14:paraId="000001AF">
      <w:pPr>
        <w:rPr/>
      </w:pPr>
      <w:r w:rsidDel="00000000" w:rsidR="00000000" w:rsidRPr="00000000">
        <w:rPr>
          <w:rtl w:val="0"/>
        </w:rPr>
      </w:r>
    </w:p>
    <w:p w:rsidR="00000000" w:rsidDel="00000000" w:rsidP="00000000" w:rsidRDefault="00000000" w:rsidRPr="00000000" w14:paraId="000001B0">
      <w:pPr>
        <w:rPr/>
      </w:pPr>
      <w:r w:rsidDel="00000000" w:rsidR="00000000" w:rsidRPr="00000000">
        <w:rPr>
          <w:rtl w:val="0"/>
        </w:rPr>
        <w:t xml:space="preserve">/*!40101 SET @OLD_CHARACTER_SET_CLIENT=@@CHARACTER_SET_CLIENT */;</w:t>
      </w:r>
    </w:p>
    <w:p w:rsidR="00000000" w:rsidDel="00000000" w:rsidP="00000000" w:rsidRDefault="00000000" w:rsidRPr="00000000" w14:paraId="000001B1">
      <w:pPr>
        <w:rPr/>
      </w:pPr>
      <w:r w:rsidDel="00000000" w:rsidR="00000000" w:rsidRPr="00000000">
        <w:rPr>
          <w:rtl w:val="0"/>
        </w:rPr>
        <w:t xml:space="preserve">/*!40101 SET @OLD_CHARACTER_SET_RESULTS=@@CHARACTER_SET_RESULTS */;</w:t>
      </w:r>
    </w:p>
    <w:p w:rsidR="00000000" w:rsidDel="00000000" w:rsidP="00000000" w:rsidRDefault="00000000" w:rsidRPr="00000000" w14:paraId="000001B2">
      <w:pPr>
        <w:rPr/>
      </w:pPr>
      <w:r w:rsidDel="00000000" w:rsidR="00000000" w:rsidRPr="00000000">
        <w:rPr>
          <w:rtl w:val="0"/>
        </w:rPr>
        <w:t xml:space="preserve">/*!40101 SET @OLD_COLLATION_CONNECTION=@@COLLATION_CONNECTION */;</w:t>
      </w:r>
    </w:p>
    <w:p w:rsidR="00000000" w:rsidDel="00000000" w:rsidP="00000000" w:rsidRDefault="00000000" w:rsidRPr="00000000" w14:paraId="000001B3">
      <w:pPr>
        <w:rPr/>
      </w:pPr>
      <w:r w:rsidDel="00000000" w:rsidR="00000000" w:rsidRPr="00000000">
        <w:rPr>
          <w:rtl w:val="0"/>
        </w:rPr>
        <w:t xml:space="preserve">/*!40101 SET NAMES utf8mb4 */;</w:t>
      </w:r>
    </w:p>
    <w:p w:rsidR="00000000" w:rsidDel="00000000" w:rsidP="00000000" w:rsidRDefault="00000000" w:rsidRPr="00000000" w14:paraId="000001B4">
      <w:pPr>
        <w:rPr/>
      </w:pPr>
      <w:r w:rsidDel="00000000" w:rsidR="00000000" w:rsidRPr="00000000">
        <w:rPr>
          <w:rtl w:val="0"/>
        </w:rPr>
      </w:r>
    </w:p>
    <w:p w:rsidR="00000000" w:rsidDel="00000000" w:rsidP="00000000" w:rsidRDefault="00000000" w:rsidRPr="00000000" w14:paraId="000001B5">
      <w:pPr>
        <w:rPr/>
      </w:pPr>
      <w:r w:rsidDel="00000000" w:rsidR="00000000" w:rsidRPr="00000000">
        <w:rPr>
          <w:rtl w:val="0"/>
        </w:rPr>
        <w:t xml:space="preserve">--</w:t>
      </w:r>
    </w:p>
    <w:p w:rsidR="00000000" w:rsidDel="00000000" w:rsidP="00000000" w:rsidRDefault="00000000" w:rsidRPr="00000000" w14:paraId="000001B6">
      <w:pPr>
        <w:rPr/>
      </w:pPr>
      <w:r w:rsidDel="00000000" w:rsidR="00000000" w:rsidRPr="00000000">
        <w:rPr>
          <w:rtl w:val="0"/>
        </w:rPr>
        <w:t xml:space="preserve">-- Base de datos: `registrop6`</w:t>
      </w:r>
    </w:p>
    <w:p w:rsidR="00000000" w:rsidDel="00000000" w:rsidP="00000000" w:rsidRDefault="00000000" w:rsidRPr="00000000" w14:paraId="000001B7">
      <w:pPr>
        <w:rPr/>
      </w:pPr>
      <w:r w:rsidDel="00000000" w:rsidR="00000000" w:rsidRPr="00000000">
        <w:rPr>
          <w:rtl w:val="0"/>
        </w:rPr>
        <w:t xml:space="preserve">--</w:t>
      </w:r>
    </w:p>
    <w:p w:rsidR="00000000" w:rsidDel="00000000" w:rsidP="00000000" w:rsidRDefault="00000000" w:rsidRPr="00000000" w14:paraId="000001B8">
      <w:pPr>
        <w:rPr/>
      </w:pPr>
      <w:r w:rsidDel="00000000" w:rsidR="00000000" w:rsidRPr="00000000">
        <w:rPr>
          <w:rtl w:val="0"/>
        </w:rPr>
      </w:r>
    </w:p>
    <w:p w:rsidR="00000000" w:rsidDel="00000000" w:rsidP="00000000" w:rsidRDefault="00000000" w:rsidRPr="00000000" w14:paraId="000001B9">
      <w:pPr>
        <w:rPr/>
      </w:pPr>
      <w:r w:rsidDel="00000000" w:rsidR="00000000" w:rsidRPr="00000000">
        <w:rPr>
          <w:rtl w:val="0"/>
        </w:rPr>
        <w:t xml:space="preserve">-- --------------------------------------------------------</w:t>
      </w:r>
    </w:p>
    <w:p w:rsidR="00000000" w:rsidDel="00000000" w:rsidP="00000000" w:rsidRDefault="00000000" w:rsidRPr="00000000" w14:paraId="000001BA">
      <w:pPr>
        <w:rPr/>
      </w:pPr>
      <w:r w:rsidDel="00000000" w:rsidR="00000000" w:rsidRPr="00000000">
        <w:rPr>
          <w:rtl w:val="0"/>
        </w:rPr>
      </w:r>
    </w:p>
    <w:p w:rsidR="00000000" w:rsidDel="00000000" w:rsidP="00000000" w:rsidRDefault="00000000" w:rsidRPr="00000000" w14:paraId="000001BB">
      <w:pPr>
        <w:rPr/>
      </w:pPr>
      <w:r w:rsidDel="00000000" w:rsidR="00000000" w:rsidRPr="00000000">
        <w:rPr>
          <w:rtl w:val="0"/>
        </w:rPr>
        <w:t xml:space="preserve">--</w:t>
      </w:r>
    </w:p>
    <w:p w:rsidR="00000000" w:rsidDel="00000000" w:rsidP="00000000" w:rsidRDefault="00000000" w:rsidRPr="00000000" w14:paraId="000001BC">
      <w:pPr>
        <w:rPr/>
      </w:pPr>
      <w:r w:rsidDel="00000000" w:rsidR="00000000" w:rsidRPr="00000000">
        <w:rPr>
          <w:rtl w:val="0"/>
        </w:rPr>
        <w:t xml:space="preserve">-- Estructura de tabla para la tabla `clase`</w:t>
      </w:r>
    </w:p>
    <w:p w:rsidR="00000000" w:rsidDel="00000000" w:rsidP="00000000" w:rsidRDefault="00000000" w:rsidRPr="00000000" w14:paraId="000001BD">
      <w:pPr>
        <w:rPr/>
      </w:pPr>
      <w:r w:rsidDel="00000000" w:rsidR="00000000" w:rsidRPr="00000000">
        <w:rPr>
          <w:rtl w:val="0"/>
        </w:rPr>
        <w:t xml:space="preserve">--</w:t>
      </w:r>
    </w:p>
    <w:p w:rsidR="00000000" w:rsidDel="00000000" w:rsidP="00000000" w:rsidRDefault="00000000" w:rsidRPr="00000000" w14:paraId="000001BE">
      <w:pPr>
        <w:rPr/>
      </w:pPr>
      <w:r w:rsidDel="00000000" w:rsidR="00000000" w:rsidRPr="00000000">
        <w:rPr>
          <w:rtl w:val="0"/>
        </w:rPr>
      </w:r>
    </w:p>
    <w:p w:rsidR="00000000" w:rsidDel="00000000" w:rsidP="00000000" w:rsidRDefault="00000000" w:rsidRPr="00000000" w14:paraId="000001BF">
      <w:pPr>
        <w:rPr/>
      </w:pPr>
      <w:r w:rsidDel="00000000" w:rsidR="00000000" w:rsidRPr="00000000">
        <w:rPr>
          <w:rtl w:val="0"/>
        </w:rPr>
        <w:t xml:space="preserve">CREATE TABLE `clase` (</w:t>
      </w:r>
    </w:p>
    <w:p w:rsidR="00000000" w:rsidDel="00000000" w:rsidP="00000000" w:rsidRDefault="00000000" w:rsidRPr="00000000" w14:paraId="000001C0">
      <w:pPr>
        <w:rPr/>
      </w:pPr>
      <w:r w:rsidDel="00000000" w:rsidR="00000000" w:rsidRPr="00000000">
        <w:rPr>
          <w:rtl w:val="0"/>
        </w:rPr>
        <w:t xml:space="preserve">  `id_clase` int(11) NOT NULL,</w:t>
      </w:r>
    </w:p>
    <w:p w:rsidR="00000000" w:rsidDel="00000000" w:rsidP="00000000" w:rsidRDefault="00000000" w:rsidRPr="00000000" w14:paraId="000001C1">
      <w:pPr>
        <w:rPr/>
      </w:pPr>
      <w:r w:rsidDel="00000000" w:rsidR="00000000" w:rsidRPr="00000000">
        <w:rPr>
          <w:rtl w:val="0"/>
        </w:rPr>
        <w:t xml:space="preserve">  `nomProfe` varchar(222) NOT NULL,</w:t>
      </w:r>
    </w:p>
    <w:p w:rsidR="00000000" w:rsidDel="00000000" w:rsidP="00000000" w:rsidRDefault="00000000" w:rsidRPr="00000000" w14:paraId="000001C2">
      <w:pPr>
        <w:rPr/>
      </w:pPr>
      <w:r w:rsidDel="00000000" w:rsidR="00000000" w:rsidRPr="00000000">
        <w:rPr>
          <w:rtl w:val="0"/>
        </w:rPr>
        <w:t xml:space="preserve">  `nombreClase` varchar(222) NOT NULL,</w:t>
      </w:r>
    </w:p>
    <w:p w:rsidR="00000000" w:rsidDel="00000000" w:rsidP="00000000" w:rsidRDefault="00000000" w:rsidRPr="00000000" w14:paraId="000001C3">
      <w:pPr>
        <w:rPr/>
      </w:pPr>
      <w:r w:rsidDel="00000000" w:rsidR="00000000" w:rsidRPr="00000000">
        <w:rPr>
          <w:rtl w:val="0"/>
        </w:rPr>
        <w:t xml:space="preserve">  `codigoClase` varchar(222) NOT NULL,</w:t>
      </w:r>
    </w:p>
    <w:p w:rsidR="00000000" w:rsidDel="00000000" w:rsidP="00000000" w:rsidRDefault="00000000" w:rsidRPr="00000000" w14:paraId="000001C4">
      <w:pPr>
        <w:rPr/>
      </w:pPr>
      <w:r w:rsidDel="00000000" w:rsidR="00000000" w:rsidRPr="00000000">
        <w:rPr>
          <w:rtl w:val="0"/>
        </w:rPr>
        <w:t xml:space="preserve">  `Cuenta_Usuario` int(11) NOT NULL</w:t>
      </w:r>
    </w:p>
    <w:p w:rsidR="00000000" w:rsidDel="00000000" w:rsidP="00000000" w:rsidRDefault="00000000" w:rsidRPr="00000000" w14:paraId="000001C5">
      <w:pPr>
        <w:rPr/>
      </w:pPr>
      <w:r w:rsidDel="00000000" w:rsidR="00000000" w:rsidRPr="00000000">
        <w:rPr>
          <w:rtl w:val="0"/>
        </w:rPr>
        <w:t xml:space="preserve">) ENGINE=InnoDB DEFAULT CHARSET=utf8 COLLATE=utf8_general_ci;</w:t>
      </w:r>
    </w:p>
    <w:p w:rsidR="00000000" w:rsidDel="00000000" w:rsidP="00000000" w:rsidRDefault="00000000" w:rsidRPr="00000000" w14:paraId="000001C6">
      <w:pPr>
        <w:rPr/>
      </w:pPr>
      <w:r w:rsidDel="00000000" w:rsidR="00000000" w:rsidRPr="00000000">
        <w:rPr>
          <w:rtl w:val="0"/>
        </w:rPr>
      </w:r>
    </w:p>
    <w:p w:rsidR="00000000" w:rsidDel="00000000" w:rsidP="00000000" w:rsidRDefault="00000000" w:rsidRPr="00000000" w14:paraId="000001C7">
      <w:pPr>
        <w:rPr/>
      </w:pPr>
      <w:r w:rsidDel="00000000" w:rsidR="00000000" w:rsidRPr="00000000">
        <w:rPr>
          <w:rtl w:val="0"/>
        </w:rPr>
        <w:t xml:space="preserve">--</w:t>
      </w:r>
    </w:p>
    <w:p w:rsidR="00000000" w:rsidDel="00000000" w:rsidP="00000000" w:rsidRDefault="00000000" w:rsidRPr="00000000" w14:paraId="000001C8">
      <w:pPr>
        <w:rPr/>
      </w:pPr>
      <w:r w:rsidDel="00000000" w:rsidR="00000000" w:rsidRPr="00000000">
        <w:rPr>
          <w:rtl w:val="0"/>
        </w:rPr>
        <w:t xml:space="preserve">-- Volcado de datos para la tabla `clase`</w:t>
      </w:r>
    </w:p>
    <w:p w:rsidR="00000000" w:rsidDel="00000000" w:rsidP="00000000" w:rsidRDefault="00000000" w:rsidRPr="00000000" w14:paraId="000001C9">
      <w:pPr>
        <w:rPr/>
      </w:pPr>
      <w:r w:rsidDel="00000000" w:rsidR="00000000" w:rsidRPr="00000000">
        <w:rPr>
          <w:rtl w:val="0"/>
        </w:rPr>
        <w:t xml:space="preserve">--</w:t>
      </w:r>
    </w:p>
    <w:p w:rsidR="00000000" w:rsidDel="00000000" w:rsidP="00000000" w:rsidRDefault="00000000" w:rsidRPr="00000000" w14:paraId="000001CA">
      <w:pPr>
        <w:rPr/>
      </w:pPr>
      <w:r w:rsidDel="00000000" w:rsidR="00000000" w:rsidRPr="00000000">
        <w:rPr>
          <w:rtl w:val="0"/>
        </w:rPr>
      </w:r>
    </w:p>
    <w:p w:rsidR="00000000" w:rsidDel="00000000" w:rsidP="00000000" w:rsidRDefault="00000000" w:rsidRPr="00000000" w14:paraId="000001CB">
      <w:pPr>
        <w:rPr/>
      </w:pPr>
      <w:r w:rsidDel="00000000" w:rsidR="00000000" w:rsidRPr="00000000">
        <w:rPr>
          <w:rtl w:val="0"/>
        </w:rPr>
        <w:t xml:space="preserve">INSERT INTO `clase` (`id_clase`, `nomProfe`, `nombreClase`, `codigoClase`, `Cuenta_Usuario`) VALUES</w:t>
      </w:r>
    </w:p>
    <w:p w:rsidR="00000000" w:rsidDel="00000000" w:rsidP="00000000" w:rsidRDefault="00000000" w:rsidRPr="00000000" w14:paraId="000001CC">
      <w:pPr>
        <w:rPr/>
      </w:pPr>
      <w:r w:rsidDel="00000000" w:rsidR="00000000" w:rsidRPr="00000000">
        <w:rPr>
          <w:rtl w:val="0"/>
        </w:rPr>
        <w:t xml:space="preserve">(4, 'MAMANI QUISPE HERMANA WANKA', 'Biologiazzz', '772918I', 9416306),</w:t>
      </w:r>
    </w:p>
    <w:p w:rsidR="00000000" w:rsidDel="00000000" w:rsidP="00000000" w:rsidRDefault="00000000" w:rsidRPr="00000000" w14:paraId="000001CD">
      <w:pPr>
        <w:rPr/>
      </w:pPr>
      <w:r w:rsidDel="00000000" w:rsidR="00000000" w:rsidRPr="00000000">
        <w:rPr>
          <w:rtl w:val="0"/>
        </w:rPr>
        <w:t xml:space="preserve">(5, 'MAMANI QUISPE HERMANA WANKA', 'Matematicazzz', '72110o', 9416306),</w:t>
      </w:r>
    </w:p>
    <w:p w:rsidR="00000000" w:rsidDel="00000000" w:rsidP="00000000" w:rsidRDefault="00000000" w:rsidRPr="00000000" w14:paraId="000001CE">
      <w:pPr>
        <w:rPr/>
      </w:pPr>
      <w:r w:rsidDel="00000000" w:rsidR="00000000" w:rsidRPr="00000000">
        <w:rPr>
          <w:rtl w:val="0"/>
        </w:rPr>
        <w:t xml:space="preserve">(6, '', '', '', 9416306);</w:t>
      </w:r>
    </w:p>
    <w:p w:rsidR="00000000" w:rsidDel="00000000" w:rsidP="00000000" w:rsidRDefault="00000000" w:rsidRPr="00000000" w14:paraId="000001CF">
      <w:pPr>
        <w:rPr/>
      </w:pPr>
      <w:r w:rsidDel="00000000" w:rsidR="00000000" w:rsidRPr="00000000">
        <w:rPr>
          <w:rtl w:val="0"/>
        </w:rPr>
      </w:r>
    </w:p>
    <w:p w:rsidR="00000000" w:rsidDel="00000000" w:rsidP="00000000" w:rsidRDefault="00000000" w:rsidRPr="00000000" w14:paraId="000001D0">
      <w:pPr>
        <w:rPr/>
      </w:pPr>
      <w:r w:rsidDel="00000000" w:rsidR="00000000" w:rsidRPr="00000000">
        <w:rPr>
          <w:rtl w:val="0"/>
        </w:rPr>
        <w:t xml:space="preserve">-- --------------------------------------------------------</w:t>
      </w:r>
    </w:p>
    <w:p w:rsidR="00000000" w:rsidDel="00000000" w:rsidP="00000000" w:rsidRDefault="00000000" w:rsidRPr="00000000" w14:paraId="000001D1">
      <w:pPr>
        <w:rPr/>
      </w:pPr>
      <w:r w:rsidDel="00000000" w:rsidR="00000000" w:rsidRPr="00000000">
        <w:rPr>
          <w:rtl w:val="0"/>
        </w:rPr>
      </w:r>
    </w:p>
    <w:p w:rsidR="00000000" w:rsidDel="00000000" w:rsidP="00000000" w:rsidRDefault="00000000" w:rsidRPr="00000000" w14:paraId="000001D2">
      <w:pPr>
        <w:rPr/>
      </w:pPr>
      <w:r w:rsidDel="00000000" w:rsidR="00000000" w:rsidRPr="00000000">
        <w:rPr>
          <w:rtl w:val="0"/>
        </w:rPr>
        <w:t xml:space="preserve">--</w:t>
      </w:r>
    </w:p>
    <w:p w:rsidR="00000000" w:rsidDel="00000000" w:rsidP="00000000" w:rsidRDefault="00000000" w:rsidRPr="00000000" w14:paraId="000001D3">
      <w:pPr>
        <w:rPr/>
      </w:pPr>
      <w:r w:rsidDel="00000000" w:rsidR="00000000" w:rsidRPr="00000000">
        <w:rPr>
          <w:rtl w:val="0"/>
        </w:rPr>
        <w:t xml:space="preserve">-- Estructura de tabla para la tabla `comentario`</w:t>
      </w:r>
    </w:p>
    <w:p w:rsidR="00000000" w:rsidDel="00000000" w:rsidP="00000000" w:rsidRDefault="00000000" w:rsidRPr="00000000" w14:paraId="000001D4">
      <w:pPr>
        <w:rPr/>
      </w:pPr>
      <w:r w:rsidDel="00000000" w:rsidR="00000000" w:rsidRPr="00000000">
        <w:rPr>
          <w:rtl w:val="0"/>
        </w:rPr>
        <w:t xml:space="preserve">--</w:t>
      </w:r>
    </w:p>
    <w:p w:rsidR="00000000" w:rsidDel="00000000" w:rsidP="00000000" w:rsidRDefault="00000000" w:rsidRPr="00000000" w14:paraId="000001D5">
      <w:pPr>
        <w:rPr/>
      </w:pPr>
      <w:r w:rsidDel="00000000" w:rsidR="00000000" w:rsidRPr="00000000">
        <w:rPr>
          <w:rtl w:val="0"/>
        </w:rPr>
      </w:r>
    </w:p>
    <w:p w:rsidR="00000000" w:rsidDel="00000000" w:rsidP="00000000" w:rsidRDefault="00000000" w:rsidRPr="00000000" w14:paraId="000001D6">
      <w:pPr>
        <w:rPr/>
      </w:pPr>
      <w:r w:rsidDel="00000000" w:rsidR="00000000" w:rsidRPr="00000000">
        <w:rPr>
          <w:rtl w:val="0"/>
        </w:rPr>
        <w:t xml:space="preserve">CREATE TABLE `comentario` (</w:t>
      </w:r>
    </w:p>
    <w:p w:rsidR="00000000" w:rsidDel="00000000" w:rsidP="00000000" w:rsidRDefault="00000000" w:rsidRPr="00000000" w14:paraId="000001D7">
      <w:pPr>
        <w:rPr/>
      </w:pPr>
      <w:r w:rsidDel="00000000" w:rsidR="00000000" w:rsidRPr="00000000">
        <w:rPr>
          <w:rtl w:val="0"/>
        </w:rPr>
        <w:t xml:space="preserve">  `id` int(11) NOT NULL,</w:t>
      </w:r>
    </w:p>
    <w:p w:rsidR="00000000" w:rsidDel="00000000" w:rsidP="00000000" w:rsidRDefault="00000000" w:rsidRPr="00000000" w14:paraId="000001D8">
      <w:pPr>
        <w:rPr/>
      </w:pPr>
      <w:r w:rsidDel="00000000" w:rsidR="00000000" w:rsidRPr="00000000">
        <w:rPr>
          <w:rtl w:val="0"/>
        </w:rPr>
        <w:t xml:space="preserve">  `contenido` varchar(500) NOT NULL,</w:t>
      </w:r>
    </w:p>
    <w:p w:rsidR="00000000" w:rsidDel="00000000" w:rsidP="00000000" w:rsidRDefault="00000000" w:rsidRPr="00000000" w14:paraId="000001D9">
      <w:pPr>
        <w:rPr/>
      </w:pPr>
      <w:r w:rsidDel="00000000" w:rsidR="00000000" w:rsidRPr="00000000">
        <w:rPr>
          <w:rtl w:val="0"/>
        </w:rPr>
        <w:t xml:space="preserve">  `fechaPub` datetime GENERATED ALWAYS AS (current_timestamp()) VIRTUAL,</w:t>
      </w:r>
    </w:p>
    <w:p w:rsidR="00000000" w:rsidDel="00000000" w:rsidP="00000000" w:rsidRDefault="00000000" w:rsidRPr="00000000" w14:paraId="000001DA">
      <w:pPr>
        <w:rPr/>
      </w:pPr>
      <w:r w:rsidDel="00000000" w:rsidR="00000000" w:rsidRPr="00000000">
        <w:rPr>
          <w:rtl w:val="0"/>
        </w:rPr>
        <w:t xml:space="preserve">  `fechaEdi` datetime NOT NULL,</w:t>
      </w:r>
    </w:p>
    <w:p w:rsidR="00000000" w:rsidDel="00000000" w:rsidP="00000000" w:rsidRDefault="00000000" w:rsidRPr="00000000" w14:paraId="000001DB">
      <w:pPr>
        <w:rPr/>
      </w:pPr>
      <w:r w:rsidDel="00000000" w:rsidR="00000000" w:rsidRPr="00000000">
        <w:rPr>
          <w:rtl w:val="0"/>
        </w:rPr>
        <w:t xml:space="preserve">  `Clase_id_clase` int(11) NOT NULL,</w:t>
      </w:r>
    </w:p>
    <w:p w:rsidR="00000000" w:rsidDel="00000000" w:rsidP="00000000" w:rsidRDefault="00000000" w:rsidRPr="00000000" w14:paraId="000001DC">
      <w:pPr>
        <w:rPr/>
      </w:pPr>
      <w:r w:rsidDel="00000000" w:rsidR="00000000" w:rsidRPr="00000000">
        <w:rPr>
          <w:rtl w:val="0"/>
        </w:rPr>
        <w:t xml:space="preserve">  `Cuenta_Usuario` int(11) NOT NULL,</w:t>
      </w:r>
    </w:p>
    <w:p w:rsidR="00000000" w:rsidDel="00000000" w:rsidP="00000000" w:rsidRDefault="00000000" w:rsidRPr="00000000" w14:paraId="000001DD">
      <w:pPr>
        <w:rPr/>
      </w:pPr>
      <w:r w:rsidDel="00000000" w:rsidR="00000000" w:rsidRPr="00000000">
        <w:rPr>
          <w:rtl w:val="0"/>
        </w:rPr>
        <w:t xml:space="preserve">  `archivo` varchar(255) NOT NULL</w:t>
      </w:r>
    </w:p>
    <w:p w:rsidR="00000000" w:rsidDel="00000000" w:rsidP="00000000" w:rsidRDefault="00000000" w:rsidRPr="00000000" w14:paraId="000001DE">
      <w:pPr>
        <w:rPr/>
      </w:pPr>
      <w:r w:rsidDel="00000000" w:rsidR="00000000" w:rsidRPr="00000000">
        <w:rPr>
          <w:rtl w:val="0"/>
        </w:rPr>
        <w:t xml:space="preserve">) ENGINE=InnoDB DEFAULT CHARSET=utf8 COLLATE=utf8_general_ci;</w:t>
      </w:r>
    </w:p>
    <w:p w:rsidR="00000000" w:rsidDel="00000000" w:rsidP="00000000" w:rsidRDefault="00000000" w:rsidRPr="00000000" w14:paraId="000001DF">
      <w:pPr>
        <w:rPr/>
      </w:pPr>
      <w:r w:rsidDel="00000000" w:rsidR="00000000" w:rsidRPr="00000000">
        <w:rPr>
          <w:rtl w:val="0"/>
        </w:rPr>
      </w:r>
    </w:p>
    <w:p w:rsidR="00000000" w:rsidDel="00000000" w:rsidP="00000000" w:rsidRDefault="00000000" w:rsidRPr="00000000" w14:paraId="000001E0">
      <w:pPr>
        <w:rPr/>
      </w:pPr>
      <w:r w:rsidDel="00000000" w:rsidR="00000000" w:rsidRPr="00000000">
        <w:rPr>
          <w:rtl w:val="0"/>
        </w:rPr>
        <w:t xml:space="preserve">--</w:t>
      </w:r>
    </w:p>
    <w:p w:rsidR="00000000" w:rsidDel="00000000" w:rsidP="00000000" w:rsidRDefault="00000000" w:rsidRPr="00000000" w14:paraId="000001E1">
      <w:pPr>
        <w:rPr/>
      </w:pPr>
      <w:r w:rsidDel="00000000" w:rsidR="00000000" w:rsidRPr="00000000">
        <w:rPr>
          <w:rtl w:val="0"/>
        </w:rPr>
        <w:t xml:space="preserve">-- Volcado de datos para la tabla `comentario`</w:t>
      </w:r>
    </w:p>
    <w:p w:rsidR="00000000" w:rsidDel="00000000" w:rsidP="00000000" w:rsidRDefault="00000000" w:rsidRPr="00000000" w14:paraId="000001E2">
      <w:pPr>
        <w:rPr/>
      </w:pPr>
      <w:r w:rsidDel="00000000" w:rsidR="00000000" w:rsidRPr="00000000">
        <w:rPr>
          <w:rtl w:val="0"/>
        </w:rPr>
        <w:t xml:space="preserve">--</w:t>
      </w:r>
    </w:p>
    <w:p w:rsidR="00000000" w:rsidDel="00000000" w:rsidP="00000000" w:rsidRDefault="00000000" w:rsidRPr="00000000" w14:paraId="000001E3">
      <w:pPr>
        <w:rPr/>
      </w:pPr>
      <w:r w:rsidDel="00000000" w:rsidR="00000000" w:rsidRPr="00000000">
        <w:rPr>
          <w:rtl w:val="0"/>
        </w:rPr>
      </w:r>
    </w:p>
    <w:p w:rsidR="00000000" w:rsidDel="00000000" w:rsidP="00000000" w:rsidRDefault="00000000" w:rsidRPr="00000000" w14:paraId="000001E4">
      <w:pPr>
        <w:rPr/>
      </w:pPr>
      <w:r w:rsidDel="00000000" w:rsidR="00000000" w:rsidRPr="00000000">
        <w:rPr>
          <w:rtl w:val="0"/>
        </w:rPr>
        <w:t xml:space="preserve">INSERT INTO `comentario` (`id`, `contenido`, `fechaEdi`, `Clase_id_clase`, `Cuenta_Usuario`, `archivo`) VALUES</w:t>
      </w:r>
    </w:p>
    <w:p w:rsidR="00000000" w:rsidDel="00000000" w:rsidP="00000000" w:rsidRDefault="00000000" w:rsidRPr="00000000" w14:paraId="000001E5">
      <w:pPr>
        <w:rPr/>
      </w:pPr>
      <w:r w:rsidDel="00000000" w:rsidR="00000000" w:rsidRPr="00000000">
        <w:rPr>
          <w:rtl w:val="0"/>
        </w:rPr>
        <w:t xml:space="preserve">(1, 'jsq', '2025-08-03 19:21:15', 4, 9416161, ''),</w:t>
      </w:r>
    </w:p>
    <w:p w:rsidR="00000000" w:rsidDel="00000000" w:rsidP="00000000" w:rsidRDefault="00000000" w:rsidRPr="00000000" w14:paraId="000001E6">
      <w:pPr>
        <w:rPr/>
      </w:pPr>
      <w:r w:rsidDel="00000000" w:rsidR="00000000" w:rsidRPr="00000000">
        <w:rPr>
          <w:rtl w:val="0"/>
        </w:rPr>
        <w:t xml:space="preserve">(2, 'holaa', '2025-09-03 22:02:24', 4, 9416161, ''),</w:t>
      </w:r>
    </w:p>
    <w:p w:rsidR="00000000" w:rsidDel="00000000" w:rsidP="00000000" w:rsidRDefault="00000000" w:rsidRPr="00000000" w14:paraId="000001E7">
      <w:pPr>
        <w:rPr/>
      </w:pPr>
      <w:r w:rsidDel="00000000" w:rsidR="00000000" w:rsidRPr="00000000">
        <w:rPr>
          <w:rtl w:val="0"/>
        </w:rPr>
        <w:t xml:space="preserve">(3, 'wdad', '2025-08-03 19:56:41', 4, 9416306, ''),</w:t>
      </w:r>
    </w:p>
    <w:p w:rsidR="00000000" w:rsidDel="00000000" w:rsidP="00000000" w:rsidRDefault="00000000" w:rsidRPr="00000000" w14:paraId="000001E8">
      <w:pPr>
        <w:rPr/>
      </w:pPr>
      <w:r w:rsidDel="00000000" w:rsidR="00000000" w:rsidRPr="00000000">
        <w:rPr>
          <w:rtl w:val="0"/>
        </w:rPr>
        <w:t xml:space="preserve">(6, 'waddad', '2025-09-12 22:49:08', 4, 9416306, ''),</w:t>
      </w:r>
    </w:p>
    <w:p w:rsidR="00000000" w:rsidDel="00000000" w:rsidP="00000000" w:rsidRDefault="00000000" w:rsidRPr="00000000" w14:paraId="000001E9">
      <w:pPr>
        <w:rPr/>
      </w:pPr>
      <w:r w:rsidDel="00000000" w:rsidR="00000000" w:rsidRPr="00000000">
        <w:rPr>
          <w:rtl w:val="0"/>
        </w:rPr>
        <w:t xml:space="preserve">(7, 'wad', '2025-09-12 23:46:38', 4, 9416161, 'C4_U9416161_1757735096.pdf'),</w:t>
      </w:r>
    </w:p>
    <w:p w:rsidR="00000000" w:rsidDel="00000000" w:rsidP="00000000" w:rsidRDefault="00000000" w:rsidRPr="00000000" w14:paraId="000001EA">
      <w:pPr>
        <w:rPr/>
      </w:pPr>
      <w:r w:rsidDel="00000000" w:rsidR="00000000" w:rsidRPr="00000000">
        <w:rPr>
          <w:rtl w:val="0"/>
        </w:rPr>
        <w:t xml:space="preserve">(8, 'ad', '0000-00-00 00:00:00', 4, 9416161, 'C4_U9416161_1757735212.png'),</w:t>
      </w:r>
    </w:p>
    <w:p w:rsidR="00000000" w:rsidDel="00000000" w:rsidP="00000000" w:rsidRDefault="00000000" w:rsidRPr="00000000" w14:paraId="000001EB">
      <w:pPr>
        <w:rPr/>
      </w:pPr>
      <w:r w:rsidDel="00000000" w:rsidR="00000000" w:rsidRPr="00000000">
        <w:rPr>
          <w:rtl w:val="0"/>
        </w:rPr>
        <w:t xml:space="preserve">(9, 'awdwa', '0000-00-00 00:00:00', 4, 9416161, 'C4_U9416161_1757735326.png'),</w:t>
      </w:r>
    </w:p>
    <w:p w:rsidR="00000000" w:rsidDel="00000000" w:rsidP="00000000" w:rsidRDefault="00000000" w:rsidRPr="00000000" w14:paraId="000001EC">
      <w:pPr>
        <w:rPr/>
      </w:pPr>
      <w:r w:rsidDel="00000000" w:rsidR="00000000" w:rsidRPr="00000000">
        <w:rPr>
          <w:rtl w:val="0"/>
        </w:rPr>
        <w:t xml:space="preserve">(10, 'awda', '0000-00-00 00:00:00', 4, 9416161, 'C4_U9416161_1757735361.png'),</w:t>
      </w:r>
    </w:p>
    <w:p w:rsidR="00000000" w:rsidDel="00000000" w:rsidP="00000000" w:rsidRDefault="00000000" w:rsidRPr="00000000" w14:paraId="000001ED">
      <w:pPr>
        <w:rPr/>
      </w:pPr>
      <w:r w:rsidDel="00000000" w:rsidR="00000000" w:rsidRPr="00000000">
        <w:rPr>
          <w:rtl w:val="0"/>
        </w:rPr>
        <w:t xml:space="preserve">(11, 'awdadd', '0000-00-00 00:00:00', 4, 9416161, 'C4_U9416161_1757735465.pdf');</w:t>
      </w:r>
    </w:p>
    <w:p w:rsidR="00000000" w:rsidDel="00000000" w:rsidP="00000000" w:rsidRDefault="00000000" w:rsidRPr="00000000" w14:paraId="000001EE">
      <w:pPr>
        <w:rPr/>
      </w:pPr>
      <w:r w:rsidDel="00000000" w:rsidR="00000000" w:rsidRPr="00000000">
        <w:rPr>
          <w:rtl w:val="0"/>
        </w:rPr>
      </w:r>
    </w:p>
    <w:p w:rsidR="00000000" w:rsidDel="00000000" w:rsidP="00000000" w:rsidRDefault="00000000" w:rsidRPr="00000000" w14:paraId="000001EF">
      <w:pPr>
        <w:rPr/>
      </w:pPr>
      <w:r w:rsidDel="00000000" w:rsidR="00000000" w:rsidRPr="00000000">
        <w:rPr>
          <w:rtl w:val="0"/>
        </w:rPr>
        <w:t xml:space="preserve">-- --------------------------------------------------------</w:t>
      </w:r>
    </w:p>
    <w:p w:rsidR="00000000" w:rsidDel="00000000" w:rsidP="00000000" w:rsidRDefault="00000000" w:rsidRPr="00000000" w14:paraId="000001F0">
      <w:pPr>
        <w:rPr/>
      </w:pPr>
      <w:r w:rsidDel="00000000" w:rsidR="00000000" w:rsidRPr="00000000">
        <w:rPr>
          <w:rtl w:val="0"/>
        </w:rPr>
      </w:r>
    </w:p>
    <w:p w:rsidR="00000000" w:rsidDel="00000000" w:rsidP="00000000" w:rsidRDefault="00000000" w:rsidRPr="00000000" w14:paraId="000001F1">
      <w:pPr>
        <w:rPr/>
      </w:pPr>
      <w:r w:rsidDel="00000000" w:rsidR="00000000" w:rsidRPr="00000000">
        <w:rPr>
          <w:rtl w:val="0"/>
        </w:rPr>
        <w:t xml:space="preserve">--</w:t>
      </w:r>
    </w:p>
    <w:p w:rsidR="00000000" w:rsidDel="00000000" w:rsidP="00000000" w:rsidRDefault="00000000" w:rsidRPr="00000000" w14:paraId="000001F2">
      <w:pPr>
        <w:rPr/>
      </w:pPr>
      <w:r w:rsidDel="00000000" w:rsidR="00000000" w:rsidRPr="00000000">
        <w:rPr>
          <w:rtl w:val="0"/>
        </w:rPr>
        <w:t xml:space="preserve">-- Estructura de tabla para la tabla `cuenta`</w:t>
      </w:r>
    </w:p>
    <w:p w:rsidR="00000000" w:rsidDel="00000000" w:rsidP="00000000" w:rsidRDefault="00000000" w:rsidRPr="00000000" w14:paraId="000001F3">
      <w:pPr>
        <w:rPr/>
      </w:pPr>
      <w:r w:rsidDel="00000000" w:rsidR="00000000" w:rsidRPr="00000000">
        <w:rPr>
          <w:rtl w:val="0"/>
        </w:rPr>
        <w:t xml:space="preserve">--</w:t>
      </w:r>
    </w:p>
    <w:p w:rsidR="00000000" w:rsidDel="00000000" w:rsidP="00000000" w:rsidRDefault="00000000" w:rsidRPr="00000000" w14:paraId="000001F4">
      <w:pPr>
        <w:rPr/>
      </w:pPr>
      <w:r w:rsidDel="00000000" w:rsidR="00000000" w:rsidRPr="00000000">
        <w:rPr>
          <w:rtl w:val="0"/>
        </w:rPr>
      </w:r>
    </w:p>
    <w:p w:rsidR="00000000" w:rsidDel="00000000" w:rsidP="00000000" w:rsidRDefault="00000000" w:rsidRPr="00000000" w14:paraId="000001F5">
      <w:pPr>
        <w:rPr/>
      </w:pPr>
      <w:r w:rsidDel="00000000" w:rsidR="00000000" w:rsidRPr="00000000">
        <w:rPr>
          <w:rtl w:val="0"/>
        </w:rPr>
        <w:t xml:space="preserve">CREATE TABLE `cuenta` (</w:t>
      </w:r>
    </w:p>
    <w:p w:rsidR="00000000" w:rsidDel="00000000" w:rsidP="00000000" w:rsidRDefault="00000000" w:rsidRPr="00000000" w14:paraId="000001F6">
      <w:pPr>
        <w:rPr/>
      </w:pPr>
      <w:r w:rsidDel="00000000" w:rsidR="00000000" w:rsidRPr="00000000">
        <w:rPr>
          <w:rtl w:val="0"/>
        </w:rPr>
        <w:t xml:space="preserve">  `Usuario` int(11) NOT NULL,</w:t>
      </w:r>
    </w:p>
    <w:p w:rsidR="00000000" w:rsidDel="00000000" w:rsidP="00000000" w:rsidRDefault="00000000" w:rsidRPr="00000000" w14:paraId="000001F7">
      <w:pPr>
        <w:rPr/>
      </w:pPr>
      <w:r w:rsidDel="00000000" w:rsidR="00000000" w:rsidRPr="00000000">
        <w:rPr>
          <w:rtl w:val="0"/>
        </w:rPr>
        <w:t xml:space="preserve">  `Contraseña` varchar(20) NOT NULL,</w:t>
      </w:r>
    </w:p>
    <w:p w:rsidR="00000000" w:rsidDel="00000000" w:rsidP="00000000" w:rsidRDefault="00000000" w:rsidRPr="00000000" w14:paraId="000001F8">
      <w:pPr>
        <w:rPr/>
      </w:pPr>
      <w:r w:rsidDel="00000000" w:rsidR="00000000" w:rsidRPr="00000000">
        <w:rPr>
          <w:rtl w:val="0"/>
        </w:rPr>
        <w:t xml:space="preserve">  `Rol` varchar(45) DEFAULT NULL,</w:t>
      </w:r>
    </w:p>
    <w:p w:rsidR="00000000" w:rsidDel="00000000" w:rsidP="00000000" w:rsidRDefault="00000000" w:rsidRPr="00000000" w14:paraId="000001F9">
      <w:pPr>
        <w:rPr/>
      </w:pPr>
      <w:r w:rsidDel="00000000" w:rsidR="00000000" w:rsidRPr="00000000">
        <w:rPr>
          <w:rtl w:val="0"/>
        </w:rPr>
        <w:t xml:space="preserve">  `Bloqueado` varchar(22) DEFAULT NULL</w:t>
      </w:r>
    </w:p>
    <w:p w:rsidR="00000000" w:rsidDel="00000000" w:rsidP="00000000" w:rsidRDefault="00000000" w:rsidRPr="00000000" w14:paraId="000001FA">
      <w:pPr>
        <w:rPr/>
      </w:pPr>
      <w:r w:rsidDel="00000000" w:rsidR="00000000" w:rsidRPr="00000000">
        <w:rPr>
          <w:rtl w:val="0"/>
        </w:rPr>
        <w:t xml:space="preserve">) ENGINE=InnoDB DEFAULT CHARSET=utf8 COLLATE=utf8_general_ci;</w:t>
      </w:r>
    </w:p>
    <w:p w:rsidR="00000000" w:rsidDel="00000000" w:rsidP="00000000" w:rsidRDefault="00000000" w:rsidRPr="00000000" w14:paraId="000001FB">
      <w:pPr>
        <w:rPr/>
      </w:pPr>
      <w:r w:rsidDel="00000000" w:rsidR="00000000" w:rsidRPr="00000000">
        <w:rPr>
          <w:rtl w:val="0"/>
        </w:rPr>
      </w:r>
    </w:p>
    <w:p w:rsidR="00000000" w:rsidDel="00000000" w:rsidP="00000000" w:rsidRDefault="00000000" w:rsidRPr="00000000" w14:paraId="000001FC">
      <w:pPr>
        <w:rPr/>
      </w:pPr>
      <w:r w:rsidDel="00000000" w:rsidR="00000000" w:rsidRPr="00000000">
        <w:rPr>
          <w:rtl w:val="0"/>
        </w:rPr>
        <w:t xml:space="preserve">--</w:t>
      </w:r>
    </w:p>
    <w:p w:rsidR="00000000" w:rsidDel="00000000" w:rsidP="00000000" w:rsidRDefault="00000000" w:rsidRPr="00000000" w14:paraId="000001FD">
      <w:pPr>
        <w:rPr/>
      </w:pPr>
      <w:r w:rsidDel="00000000" w:rsidR="00000000" w:rsidRPr="00000000">
        <w:rPr>
          <w:rtl w:val="0"/>
        </w:rPr>
        <w:t xml:space="preserve">-- Volcado de datos para la tabla `cuenta`</w:t>
      </w:r>
    </w:p>
    <w:p w:rsidR="00000000" w:rsidDel="00000000" w:rsidP="00000000" w:rsidRDefault="00000000" w:rsidRPr="00000000" w14:paraId="000001FE">
      <w:pPr>
        <w:rPr/>
      </w:pPr>
      <w:r w:rsidDel="00000000" w:rsidR="00000000" w:rsidRPr="00000000">
        <w:rPr>
          <w:rtl w:val="0"/>
        </w:rPr>
        <w:t xml:space="preserve">--</w:t>
      </w:r>
    </w:p>
    <w:p w:rsidR="00000000" w:rsidDel="00000000" w:rsidP="00000000" w:rsidRDefault="00000000" w:rsidRPr="00000000" w14:paraId="000001FF">
      <w:pPr>
        <w:rPr/>
      </w:pPr>
      <w:r w:rsidDel="00000000" w:rsidR="00000000" w:rsidRPr="00000000">
        <w:rPr>
          <w:rtl w:val="0"/>
        </w:rPr>
      </w:r>
    </w:p>
    <w:p w:rsidR="00000000" w:rsidDel="00000000" w:rsidP="00000000" w:rsidRDefault="00000000" w:rsidRPr="00000000" w14:paraId="00000200">
      <w:pPr>
        <w:rPr/>
      </w:pPr>
      <w:r w:rsidDel="00000000" w:rsidR="00000000" w:rsidRPr="00000000">
        <w:rPr>
          <w:rtl w:val="0"/>
        </w:rPr>
        <w:t xml:space="preserve">INSERT INTO `cuenta` (`Usuario`, `Contraseña`, `Rol`, `Bloqueado`) VALUES</w:t>
      </w:r>
    </w:p>
    <w:p w:rsidR="00000000" w:rsidDel="00000000" w:rsidP="00000000" w:rsidRDefault="00000000" w:rsidRPr="00000000" w14:paraId="00000201">
      <w:pPr>
        <w:rPr/>
      </w:pPr>
      <w:r w:rsidDel="00000000" w:rsidR="00000000" w:rsidRPr="00000000">
        <w:rPr>
          <w:rtl w:val="0"/>
        </w:rPr>
        <w:t xml:space="preserve">(1234321, '123321', 'Estudiante', NULL),</w:t>
      </w:r>
    </w:p>
    <w:p w:rsidR="00000000" w:rsidDel="00000000" w:rsidP="00000000" w:rsidRDefault="00000000" w:rsidRPr="00000000" w14:paraId="00000202">
      <w:pPr>
        <w:rPr/>
      </w:pPr>
      <w:r w:rsidDel="00000000" w:rsidR="00000000" w:rsidRPr="00000000">
        <w:rPr>
          <w:rtl w:val="0"/>
        </w:rPr>
        <w:t xml:space="preserve">(9416161, '811I202219', 'Estudiante', ''),</w:t>
      </w:r>
    </w:p>
    <w:p w:rsidR="00000000" w:rsidDel="00000000" w:rsidP="00000000" w:rsidRDefault="00000000" w:rsidRPr="00000000" w14:paraId="00000203">
      <w:pPr>
        <w:rPr/>
      </w:pPr>
      <w:r w:rsidDel="00000000" w:rsidR="00000000" w:rsidRPr="00000000">
        <w:rPr>
          <w:rtl w:val="0"/>
        </w:rPr>
        <w:t xml:space="preserve">(9416306, 'zzzsoyway', 'Profesor', '');</w:t>
      </w:r>
    </w:p>
    <w:p w:rsidR="00000000" w:rsidDel="00000000" w:rsidP="00000000" w:rsidRDefault="00000000" w:rsidRPr="00000000" w14:paraId="00000204">
      <w:pPr>
        <w:rPr/>
      </w:pPr>
      <w:r w:rsidDel="00000000" w:rsidR="00000000" w:rsidRPr="00000000">
        <w:rPr>
          <w:rtl w:val="0"/>
        </w:rPr>
      </w:r>
    </w:p>
    <w:p w:rsidR="00000000" w:rsidDel="00000000" w:rsidP="00000000" w:rsidRDefault="00000000" w:rsidRPr="00000000" w14:paraId="00000205">
      <w:pPr>
        <w:rPr/>
      </w:pPr>
      <w:r w:rsidDel="00000000" w:rsidR="00000000" w:rsidRPr="00000000">
        <w:rPr>
          <w:rtl w:val="0"/>
        </w:rPr>
        <w:t xml:space="preserve">-- --------------------------------------------------------</w:t>
      </w:r>
    </w:p>
    <w:p w:rsidR="00000000" w:rsidDel="00000000" w:rsidP="00000000" w:rsidRDefault="00000000" w:rsidRPr="00000000" w14:paraId="00000206">
      <w:pPr>
        <w:rPr/>
      </w:pPr>
      <w:r w:rsidDel="00000000" w:rsidR="00000000" w:rsidRPr="00000000">
        <w:rPr>
          <w:rtl w:val="0"/>
        </w:rPr>
      </w:r>
    </w:p>
    <w:p w:rsidR="00000000" w:rsidDel="00000000" w:rsidP="00000000" w:rsidRDefault="00000000" w:rsidRPr="00000000" w14:paraId="00000207">
      <w:pPr>
        <w:rPr/>
      </w:pPr>
      <w:r w:rsidDel="00000000" w:rsidR="00000000" w:rsidRPr="00000000">
        <w:rPr>
          <w:rtl w:val="0"/>
        </w:rPr>
        <w:t xml:space="preserve">--</w:t>
      </w:r>
    </w:p>
    <w:p w:rsidR="00000000" w:rsidDel="00000000" w:rsidP="00000000" w:rsidRDefault="00000000" w:rsidRPr="00000000" w14:paraId="00000208">
      <w:pPr>
        <w:rPr/>
      </w:pPr>
      <w:r w:rsidDel="00000000" w:rsidR="00000000" w:rsidRPr="00000000">
        <w:rPr>
          <w:rtl w:val="0"/>
        </w:rPr>
        <w:t xml:space="preserve">-- Estructura de tabla para la tabla `cuenta_has_clase`</w:t>
      </w:r>
    </w:p>
    <w:p w:rsidR="00000000" w:rsidDel="00000000" w:rsidP="00000000" w:rsidRDefault="00000000" w:rsidRPr="00000000" w14:paraId="00000209">
      <w:pPr>
        <w:rPr/>
      </w:pPr>
      <w:r w:rsidDel="00000000" w:rsidR="00000000" w:rsidRPr="00000000">
        <w:rPr>
          <w:rtl w:val="0"/>
        </w:rPr>
        <w:t xml:space="preserve">--</w:t>
      </w:r>
    </w:p>
    <w:p w:rsidR="00000000" w:rsidDel="00000000" w:rsidP="00000000" w:rsidRDefault="00000000" w:rsidRPr="00000000" w14:paraId="0000020A">
      <w:pPr>
        <w:rPr/>
      </w:pPr>
      <w:r w:rsidDel="00000000" w:rsidR="00000000" w:rsidRPr="00000000">
        <w:rPr>
          <w:rtl w:val="0"/>
        </w:rPr>
      </w:r>
    </w:p>
    <w:p w:rsidR="00000000" w:rsidDel="00000000" w:rsidP="00000000" w:rsidRDefault="00000000" w:rsidRPr="00000000" w14:paraId="0000020B">
      <w:pPr>
        <w:rPr/>
      </w:pPr>
      <w:r w:rsidDel="00000000" w:rsidR="00000000" w:rsidRPr="00000000">
        <w:rPr>
          <w:rtl w:val="0"/>
        </w:rPr>
        <w:t xml:space="preserve">CREATE TABLE `cuenta_has_clase` (</w:t>
      </w:r>
    </w:p>
    <w:p w:rsidR="00000000" w:rsidDel="00000000" w:rsidP="00000000" w:rsidRDefault="00000000" w:rsidRPr="00000000" w14:paraId="0000020C">
      <w:pPr>
        <w:rPr/>
      </w:pPr>
      <w:r w:rsidDel="00000000" w:rsidR="00000000" w:rsidRPr="00000000">
        <w:rPr>
          <w:rtl w:val="0"/>
        </w:rPr>
        <w:t xml:space="preserve">  `Cuenta_Usuario` int(11) NOT NULL,</w:t>
      </w:r>
    </w:p>
    <w:p w:rsidR="00000000" w:rsidDel="00000000" w:rsidP="00000000" w:rsidRDefault="00000000" w:rsidRPr="00000000" w14:paraId="0000020D">
      <w:pPr>
        <w:rPr/>
      </w:pPr>
      <w:r w:rsidDel="00000000" w:rsidR="00000000" w:rsidRPr="00000000">
        <w:rPr>
          <w:rtl w:val="0"/>
        </w:rPr>
        <w:t xml:space="preserve">  `Clase_id_clase` int(11) NOT NULL</w:t>
      </w:r>
    </w:p>
    <w:p w:rsidR="00000000" w:rsidDel="00000000" w:rsidP="00000000" w:rsidRDefault="00000000" w:rsidRPr="00000000" w14:paraId="0000020E">
      <w:pPr>
        <w:rPr/>
      </w:pPr>
      <w:r w:rsidDel="00000000" w:rsidR="00000000" w:rsidRPr="00000000">
        <w:rPr>
          <w:rtl w:val="0"/>
        </w:rPr>
        <w:t xml:space="preserve">) ENGINE=InnoDB DEFAULT CHARSET=utf8 COLLATE=utf8_general_ci;</w:t>
      </w:r>
    </w:p>
    <w:p w:rsidR="00000000" w:rsidDel="00000000" w:rsidP="00000000" w:rsidRDefault="00000000" w:rsidRPr="00000000" w14:paraId="0000020F">
      <w:pPr>
        <w:rPr/>
      </w:pPr>
      <w:r w:rsidDel="00000000" w:rsidR="00000000" w:rsidRPr="00000000">
        <w:rPr>
          <w:rtl w:val="0"/>
        </w:rPr>
      </w:r>
    </w:p>
    <w:p w:rsidR="00000000" w:rsidDel="00000000" w:rsidP="00000000" w:rsidRDefault="00000000" w:rsidRPr="00000000" w14:paraId="00000210">
      <w:pPr>
        <w:rPr/>
      </w:pPr>
      <w:r w:rsidDel="00000000" w:rsidR="00000000" w:rsidRPr="00000000">
        <w:rPr>
          <w:rtl w:val="0"/>
        </w:rPr>
        <w:t xml:space="preserve">--</w:t>
      </w:r>
    </w:p>
    <w:p w:rsidR="00000000" w:rsidDel="00000000" w:rsidP="00000000" w:rsidRDefault="00000000" w:rsidRPr="00000000" w14:paraId="00000211">
      <w:pPr>
        <w:rPr/>
      </w:pPr>
      <w:r w:rsidDel="00000000" w:rsidR="00000000" w:rsidRPr="00000000">
        <w:rPr>
          <w:rtl w:val="0"/>
        </w:rPr>
        <w:t xml:space="preserve">-- Volcado de datos para la tabla `cuenta_has_clase`</w:t>
      </w:r>
    </w:p>
    <w:p w:rsidR="00000000" w:rsidDel="00000000" w:rsidP="00000000" w:rsidRDefault="00000000" w:rsidRPr="00000000" w14:paraId="00000212">
      <w:pPr>
        <w:rPr/>
      </w:pPr>
      <w:r w:rsidDel="00000000" w:rsidR="00000000" w:rsidRPr="00000000">
        <w:rPr>
          <w:rtl w:val="0"/>
        </w:rPr>
        <w:t xml:space="preserve">--</w:t>
      </w:r>
    </w:p>
    <w:p w:rsidR="00000000" w:rsidDel="00000000" w:rsidP="00000000" w:rsidRDefault="00000000" w:rsidRPr="00000000" w14:paraId="00000213">
      <w:pPr>
        <w:rPr/>
      </w:pPr>
      <w:r w:rsidDel="00000000" w:rsidR="00000000" w:rsidRPr="00000000">
        <w:rPr>
          <w:rtl w:val="0"/>
        </w:rPr>
      </w:r>
    </w:p>
    <w:p w:rsidR="00000000" w:rsidDel="00000000" w:rsidP="00000000" w:rsidRDefault="00000000" w:rsidRPr="00000000" w14:paraId="00000214">
      <w:pPr>
        <w:rPr/>
      </w:pPr>
      <w:r w:rsidDel="00000000" w:rsidR="00000000" w:rsidRPr="00000000">
        <w:rPr>
          <w:rtl w:val="0"/>
        </w:rPr>
        <w:t xml:space="preserve">INSERT INTO `cuenta_has_clase` (`Cuenta_Usuario`, `Clase_id_clase`) VALUES</w:t>
      </w:r>
    </w:p>
    <w:p w:rsidR="00000000" w:rsidDel="00000000" w:rsidP="00000000" w:rsidRDefault="00000000" w:rsidRPr="00000000" w14:paraId="00000215">
      <w:pPr>
        <w:rPr/>
      </w:pPr>
      <w:r w:rsidDel="00000000" w:rsidR="00000000" w:rsidRPr="00000000">
        <w:rPr>
          <w:rtl w:val="0"/>
        </w:rPr>
        <w:t xml:space="preserve">(9416161, 4);</w:t>
      </w:r>
    </w:p>
    <w:p w:rsidR="00000000" w:rsidDel="00000000" w:rsidP="00000000" w:rsidRDefault="00000000" w:rsidRPr="00000000" w14:paraId="00000216">
      <w:pPr>
        <w:rPr/>
      </w:pPr>
      <w:r w:rsidDel="00000000" w:rsidR="00000000" w:rsidRPr="00000000">
        <w:rPr>
          <w:rtl w:val="0"/>
        </w:rPr>
      </w:r>
    </w:p>
    <w:p w:rsidR="00000000" w:rsidDel="00000000" w:rsidP="00000000" w:rsidRDefault="00000000" w:rsidRPr="00000000" w14:paraId="00000217">
      <w:pPr>
        <w:rPr/>
      </w:pPr>
      <w:r w:rsidDel="00000000" w:rsidR="00000000" w:rsidRPr="00000000">
        <w:rPr>
          <w:rtl w:val="0"/>
        </w:rPr>
        <w:t xml:space="preserve">-- --------------------------------------------------------</w:t>
      </w:r>
    </w:p>
    <w:p w:rsidR="00000000" w:rsidDel="00000000" w:rsidP="00000000" w:rsidRDefault="00000000" w:rsidRPr="00000000" w14:paraId="00000218">
      <w:pPr>
        <w:rPr/>
      </w:pPr>
      <w:r w:rsidDel="00000000" w:rsidR="00000000" w:rsidRPr="00000000">
        <w:rPr>
          <w:rtl w:val="0"/>
        </w:rPr>
      </w:r>
    </w:p>
    <w:p w:rsidR="00000000" w:rsidDel="00000000" w:rsidP="00000000" w:rsidRDefault="00000000" w:rsidRPr="00000000" w14:paraId="00000219">
      <w:pPr>
        <w:rPr/>
      </w:pPr>
      <w:r w:rsidDel="00000000" w:rsidR="00000000" w:rsidRPr="00000000">
        <w:rPr>
          <w:rtl w:val="0"/>
        </w:rPr>
        <w:t xml:space="preserve">--</w:t>
      </w:r>
    </w:p>
    <w:p w:rsidR="00000000" w:rsidDel="00000000" w:rsidP="00000000" w:rsidRDefault="00000000" w:rsidRPr="00000000" w14:paraId="0000021A">
      <w:pPr>
        <w:rPr/>
      </w:pPr>
      <w:r w:rsidDel="00000000" w:rsidR="00000000" w:rsidRPr="00000000">
        <w:rPr>
          <w:rtl w:val="0"/>
        </w:rPr>
        <w:t xml:space="preserve">-- Estructura de tabla para la tabla `entrega`</w:t>
      </w:r>
    </w:p>
    <w:p w:rsidR="00000000" w:rsidDel="00000000" w:rsidP="00000000" w:rsidRDefault="00000000" w:rsidRPr="00000000" w14:paraId="0000021B">
      <w:pPr>
        <w:rPr/>
      </w:pPr>
      <w:r w:rsidDel="00000000" w:rsidR="00000000" w:rsidRPr="00000000">
        <w:rPr>
          <w:rtl w:val="0"/>
        </w:rPr>
        <w:t xml:space="preserve">--</w:t>
      </w:r>
    </w:p>
    <w:p w:rsidR="00000000" w:rsidDel="00000000" w:rsidP="00000000" w:rsidRDefault="00000000" w:rsidRPr="00000000" w14:paraId="0000021C">
      <w:pPr>
        <w:rPr/>
      </w:pPr>
      <w:r w:rsidDel="00000000" w:rsidR="00000000" w:rsidRPr="00000000">
        <w:rPr>
          <w:rtl w:val="0"/>
        </w:rPr>
      </w:r>
    </w:p>
    <w:p w:rsidR="00000000" w:rsidDel="00000000" w:rsidP="00000000" w:rsidRDefault="00000000" w:rsidRPr="00000000" w14:paraId="0000021D">
      <w:pPr>
        <w:rPr/>
      </w:pPr>
      <w:r w:rsidDel="00000000" w:rsidR="00000000" w:rsidRPr="00000000">
        <w:rPr>
          <w:rtl w:val="0"/>
        </w:rPr>
        <w:t xml:space="preserve">CREATE TABLE `entrega` (</w:t>
      </w:r>
    </w:p>
    <w:p w:rsidR="00000000" w:rsidDel="00000000" w:rsidP="00000000" w:rsidRDefault="00000000" w:rsidRPr="00000000" w14:paraId="0000021E">
      <w:pPr>
        <w:rPr/>
      </w:pPr>
      <w:r w:rsidDel="00000000" w:rsidR="00000000" w:rsidRPr="00000000">
        <w:rPr>
          <w:rtl w:val="0"/>
        </w:rPr>
        <w:t xml:space="preserve">  `Nota` int(11) DEFAULT NULL,</w:t>
      </w:r>
    </w:p>
    <w:p w:rsidR="00000000" w:rsidDel="00000000" w:rsidP="00000000" w:rsidRDefault="00000000" w:rsidRPr="00000000" w14:paraId="0000021F">
      <w:pPr>
        <w:rPr/>
      </w:pPr>
      <w:r w:rsidDel="00000000" w:rsidR="00000000" w:rsidRPr="00000000">
        <w:rPr>
          <w:rtl w:val="0"/>
        </w:rPr>
        <w:t xml:space="preserve">  `FechaEntrega` datetime DEFAULT NULL,</w:t>
      </w:r>
    </w:p>
    <w:p w:rsidR="00000000" w:rsidDel="00000000" w:rsidP="00000000" w:rsidRDefault="00000000" w:rsidRPr="00000000" w14:paraId="00000220">
      <w:pPr>
        <w:rPr/>
      </w:pPr>
      <w:r w:rsidDel="00000000" w:rsidR="00000000" w:rsidRPr="00000000">
        <w:rPr>
          <w:rtl w:val="0"/>
        </w:rPr>
        <w:t xml:space="preserve">  `Tarea_id` int(11) NOT NULL,</w:t>
      </w:r>
    </w:p>
    <w:p w:rsidR="00000000" w:rsidDel="00000000" w:rsidP="00000000" w:rsidRDefault="00000000" w:rsidRPr="00000000" w14:paraId="00000221">
      <w:pPr>
        <w:rPr/>
      </w:pPr>
      <w:r w:rsidDel="00000000" w:rsidR="00000000" w:rsidRPr="00000000">
        <w:rPr>
          <w:rtl w:val="0"/>
        </w:rPr>
        <w:t xml:space="preserve">  `Cuenta_Usuario` int(11) NOT NULL,</w:t>
      </w:r>
    </w:p>
    <w:p w:rsidR="00000000" w:rsidDel="00000000" w:rsidP="00000000" w:rsidRDefault="00000000" w:rsidRPr="00000000" w14:paraId="00000222">
      <w:pPr>
        <w:rPr/>
      </w:pPr>
      <w:r w:rsidDel="00000000" w:rsidR="00000000" w:rsidRPr="00000000">
        <w:rPr>
          <w:rtl w:val="0"/>
        </w:rPr>
        <w:t xml:space="preserve">  `contenido` varchar(500) NOT NULL,</w:t>
      </w:r>
    </w:p>
    <w:p w:rsidR="00000000" w:rsidDel="00000000" w:rsidP="00000000" w:rsidRDefault="00000000" w:rsidRPr="00000000" w14:paraId="00000223">
      <w:pPr>
        <w:rPr/>
      </w:pPr>
      <w:r w:rsidDel="00000000" w:rsidR="00000000" w:rsidRPr="00000000">
        <w:rPr>
          <w:rtl w:val="0"/>
        </w:rPr>
        <w:t xml:space="preserve">  `Archivo` varchar(500) NOT NULL,</w:t>
      </w:r>
    </w:p>
    <w:p w:rsidR="00000000" w:rsidDel="00000000" w:rsidP="00000000" w:rsidRDefault="00000000" w:rsidRPr="00000000" w14:paraId="00000224">
      <w:pPr>
        <w:rPr/>
      </w:pPr>
      <w:r w:rsidDel="00000000" w:rsidR="00000000" w:rsidRPr="00000000">
        <w:rPr>
          <w:rtl w:val="0"/>
        </w:rPr>
        <w:t xml:space="preserve">  `id_entrega` int(11) NOT NULL</w:t>
      </w:r>
    </w:p>
    <w:p w:rsidR="00000000" w:rsidDel="00000000" w:rsidP="00000000" w:rsidRDefault="00000000" w:rsidRPr="00000000" w14:paraId="00000225">
      <w:pPr>
        <w:rPr/>
      </w:pPr>
      <w:r w:rsidDel="00000000" w:rsidR="00000000" w:rsidRPr="00000000">
        <w:rPr>
          <w:rtl w:val="0"/>
        </w:rPr>
        <w:t xml:space="preserve">) ENGINE=InnoDB DEFAULT CHARSET=utf8 COLLATE=utf8_general_ci;</w:t>
      </w:r>
    </w:p>
    <w:p w:rsidR="00000000" w:rsidDel="00000000" w:rsidP="00000000" w:rsidRDefault="00000000" w:rsidRPr="00000000" w14:paraId="00000226">
      <w:pPr>
        <w:rPr/>
      </w:pPr>
      <w:r w:rsidDel="00000000" w:rsidR="00000000" w:rsidRPr="00000000">
        <w:rPr>
          <w:rtl w:val="0"/>
        </w:rPr>
      </w:r>
    </w:p>
    <w:p w:rsidR="00000000" w:rsidDel="00000000" w:rsidP="00000000" w:rsidRDefault="00000000" w:rsidRPr="00000000" w14:paraId="00000227">
      <w:pPr>
        <w:rPr/>
      </w:pPr>
      <w:r w:rsidDel="00000000" w:rsidR="00000000" w:rsidRPr="00000000">
        <w:rPr>
          <w:rtl w:val="0"/>
        </w:rPr>
        <w:t xml:space="preserve">--</w:t>
      </w:r>
    </w:p>
    <w:p w:rsidR="00000000" w:rsidDel="00000000" w:rsidP="00000000" w:rsidRDefault="00000000" w:rsidRPr="00000000" w14:paraId="00000228">
      <w:pPr>
        <w:rPr/>
      </w:pPr>
      <w:r w:rsidDel="00000000" w:rsidR="00000000" w:rsidRPr="00000000">
        <w:rPr>
          <w:rtl w:val="0"/>
        </w:rPr>
        <w:t xml:space="preserve">-- Volcado de datos para la tabla `entrega`</w:t>
      </w:r>
    </w:p>
    <w:p w:rsidR="00000000" w:rsidDel="00000000" w:rsidP="00000000" w:rsidRDefault="00000000" w:rsidRPr="00000000" w14:paraId="00000229">
      <w:pPr>
        <w:rPr/>
      </w:pPr>
      <w:r w:rsidDel="00000000" w:rsidR="00000000" w:rsidRPr="00000000">
        <w:rPr>
          <w:rtl w:val="0"/>
        </w:rPr>
        <w:t xml:space="preserve">--</w:t>
      </w:r>
    </w:p>
    <w:p w:rsidR="00000000" w:rsidDel="00000000" w:rsidP="00000000" w:rsidRDefault="00000000" w:rsidRPr="00000000" w14:paraId="0000022A">
      <w:pPr>
        <w:rPr/>
      </w:pPr>
      <w:r w:rsidDel="00000000" w:rsidR="00000000" w:rsidRPr="00000000">
        <w:rPr>
          <w:rtl w:val="0"/>
        </w:rPr>
      </w:r>
    </w:p>
    <w:p w:rsidR="00000000" w:rsidDel="00000000" w:rsidP="00000000" w:rsidRDefault="00000000" w:rsidRPr="00000000" w14:paraId="0000022B">
      <w:pPr>
        <w:rPr/>
      </w:pPr>
      <w:r w:rsidDel="00000000" w:rsidR="00000000" w:rsidRPr="00000000">
        <w:rPr>
          <w:rtl w:val="0"/>
        </w:rPr>
        <w:t xml:space="preserve">INSERT INTO `entrega` (`Nota`, `FechaEntrega`, `Tarea_id`, `Cuenta_Usuario`, `contenido`, `Archivo`, `id_entrega`) VALUES</w:t>
      </w:r>
    </w:p>
    <w:p w:rsidR="00000000" w:rsidDel="00000000" w:rsidP="00000000" w:rsidRDefault="00000000" w:rsidRPr="00000000" w14:paraId="0000022C">
      <w:pPr>
        <w:rPr/>
      </w:pPr>
      <w:r w:rsidDel="00000000" w:rsidR="00000000" w:rsidRPr="00000000">
        <w:rPr>
          <w:rtl w:val="0"/>
        </w:rPr>
        <w:t xml:space="preserve">(22, '2025-09-11 21:44:43', 6, 9416161, 'wadd', '', 1),</w:t>
      </w:r>
    </w:p>
    <w:p w:rsidR="00000000" w:rsidDel="00000000" w:rsidP="00000000" w:rsidRDefault="00000000" w:rsidRPr="00000000" w14:paraId="0000022D">
      <w:pPr>
        <w:rPr/>
      </w:pPr>
      <w:r w:rsidDel="00000000" w:rsidR="00000000" w:rsidRPr="00000000">
        <w:rPr>
          <w:rtl w:val="0"/>
        </w:rPr>
        <w:t xml:space="preserve">(NULL, '2025-09-11 21:44:48', 6, 9416161, 'wadd', '', 2),</w:t>
      </w:r>
    </w:p>
    <w:p w:rsidR="00000000" w:rsidDel="00000000" w:rsidP="00000000" w:rsidRDefault="00000000" w:rsidRPr="00000000" w14:paraId="0000022E">
      <w:pPr>
        <w:rPr/>
      </w:pPr>
      <w:r w:rsidDel="00000000" w:rsidR="00000000" w:rsidRPr="00000000">
        <w:rPr>
          <w:rtl w:val="0"/>
        </w:rPr>
        <w:t xml:space="preserve">(NULL, '2025-09-11 21:44:51', 6, 9416161, 'wadd', '', 3);</w:t>
      </w:r>
    </w:p>
    <w:p w:rsidR="00000000" w:rsidDel="00000000" w:rsidP="00000000" w:rsidRDefault="00000000" w:rsidRPr="00000000" w14:paraId="0000022F">
      <w:pPr>
        <w:rPr/>
      </w:pPr>
      <w:r w:rsidDel="00000000" w:rsidR="00000000" w:rsidRPr="00000000">
        <w:rPr>
          <w:rtl w:val="0"/>
        </w:rPr>
      </w:r>
    </w:p>
    <w:p w:rsidR="00000000" w:rsidDel="00000000" w:rsidP="00000000" w:rsidRDefault="00000000" w:rsidRPr="00000000" w14:paraId="00000230">
      <w:pPr>
        <w:rPr/>
      </w:pPr>
      <w:r w:rsidDel="00000000" w:rsidR="00000000" w:rsidRPr="00000000">
        <w:rPr>
          <w:rtl w:val="0"/>
        </w:rPr>
        <w:t xml:space="preserve">-- --------------------------------------------------------</w:t>
      </w:r>
    </w:p>
    <w:p w:rsidR="00000000" w:rsidDel="00000000" w:rsidP="00000000" w:rsidRDefault="00000000" w:rsidRPr="00000000" w14:paraId="00000231">
      <w:pPr>
        <w:rPr/>
      </w:pPr>
      <w:r w:rsidDel="00000000" w:rsidR="00000000" w:rsidRPr="00000000">
        <w:rPr>
          <w:rtl w:val="0"/>
        </w:rPr>
      </w:r>
    </w:p>
    <w:p w:rsidR="00000000" w:rsidDel="00000000" w:rsidP="00000000" w:rsidRDefault="00000000" w:rsidRPr="00000000" w14:paraId="00000232">
      <w:pPr>
        <w:rPr/>
      </w:pPr>
      <w:r w:rsidDel="00000000" w:rsidR="00000000" w:rsidRPr="00000000">
        <w:rPr>
          <w:rtl w:val="0"/>
        </w:rPr>
        <w:t xml:space="preserve">--</w:t>
      </w:r>
    </w:p>
    <w:p w:rsidR="00000000" w:rsidDel="00000000" w:rsidP="00000000" w:rsidRDefault="00000000" w:rsidRPr="00000000" w14:paraId="00000233">
      <w:pPr>
        <w:rPr/>
      </w:pPr>
      <w:r w:rsidDel="00000000" w:rsidR="00000000" w:rsidRPr="00000000">
        <w:rPr>
          <w:rtl w:val="0"/>
        </w:rPr>
        <w:t xml:space="preserve">-- Estructura de tabla para la tabla `informacion`</w:t>
      </w:r>
    </w:p>
    <w:p w:rsidR="00000000" w:rsidDel="00000000" w:rsidP="00000000" w:rsidRDefault="00000000" w:rsidRPr="00000000" w14:paraId="00000234">
      <w:pPr>
        <w:rPr/>
      </w:pPr>
      <w:r w:rsidDel="00000000" w:rsidR="00000000" w:rsidRPr="00000000">
        <w:rPr>
          <w:rtl w:val="0"/>
        </w:rPr>
        <w:t xml:space="preserve">--</w:t>
      </w:r>
    </w:p>
    <w:p w:rsidR="00000000" w:rsidDel="00000000" w:rsidP="00000000" w:rsidRDefault="00000000" w:rsidRPr="00000000" w14:paraId="00000235">
      <w:pPr>
        <w:rPr/>
      </w:pPr>
      <w:r w:rsidDel="00000000" w:rsidR="00000000" w:rsidRPr="00000000">
        <w:rPr>
          <w:rtl w:val="0"/>
        </w:rPr>
      </w:r>
    </w:p>
    <w:p w:rsidR="00000000" w:rsidDel="00000000" w:rsidP="00000000" w:rsidRDefault="00000000" w:rsidRPr="00000000" w14:paraId="00000236">
      <w:pPr>
        <w:rPr/>
      </w:pPr>
      <w:r w:rsidDel="00000000" w:rsidR="00000000" w:rsidRPr="00000000">
        <w:rPr>
          <w:rtl w:val="0"/>
        </w:rPr>
        <w:t xml:space="preserve">CREATE TABLE `informacion` (</w:t>
      </w:r>
    </w:p>
    <w:p w:rsidR="00000000" w:rsidDel="00000000" w:rsidP="00000000" w:rsidRDefault="00000000" w:rsidRPr="00000000" w14:paraId="00000237">
      <w:pPr>
        <w:rPr/>
      </w:pPr>
      <w:r w:rsidDel="00000000" w:rsidR="00000000" w:rsidRPr="00000000">
        <w:rPr>
          <w:rtl w:val="0"/>
        </w:rPr>
        <w:t xml:space="preserve">  `CI` int(11) NOT NULL,</w:t>
      </w:r>
    </w:p>
    <w:p w:rsidR="00000000" w:rsidDel="00000000" w:rsidP="00000000" w:rsidRDefault="00000000" w:rsidRPr="00000000" w14:paraId="00000238">
      <w:pPr>
        <w:rPr/>
      </w:pPr>
      <w:r w:rsidDel="00000000" w:rsidR="00000000" w:rsidRPr="00000000">
        <w:rPr>
          <w:rtl w:val="0"/>
        </w:rPr>
        <w:t xml:space="preserve">  `Nombres` varchar(222) NOT NULL,</w:t>
      </w:r>
    </w:p>
    <w:p w:rsidR="00000000" w:rsidDel="00000000" w:rsidP="00000000" w:rsidRDefault="00000000" w:rsidRPr="00000000" w14:paraId="00000239">
      <w:pPr>
        <w:rPr/>
      </w:pPr>
      <w:r w:rsidDel="00000000" w:rsidR="00000000" w:rsidRPr="00000000">
        <w:rPr>
          <w:rtl w:val="0"/>
        </w:rPr>
        <w:t xml:space="preserve">  `Apellidos` varchar(222) NOT NULL,</w:t>
      </w:r>
    </w:p>
    <w:p w:rsidR="00000000" w:rsidDel="00000000" w:rsidP="00000000" w:rsidRDefault="00000000" w:rsidRPr="00000000" w14:paraId="0000023A">
      <w:pPr>
        <w:rPr/>
      </w:pPr>
      <w:r w:rsidDel="00000000" w:rsidR="00000000" w:rsidRPr="00000000">
        <w:rPr>
          <w:rtl w:val="0"/>
        </w:rPr>
        <w:t xml:space="preserve">  `Direccion` varchar(222) NOT NULL,</w:t>
      </w:r>
    </w:p>
    <w:p w:rsidR="00000000" w:rsidDel="00000000" w:rsidP="00000000" w:rsidRDefault="00000000" w:rsidRPr="00000000" w14:paraId="0000023B">
      <w:pPr>
        <w:rPr/>
      </w:pPr>
      <w:r w:rsidDel="00000000" w:rsidR="00000000" w:rsidRPr="00000000">
        <w:rPr>
          <w:rtl w:val="0"/>
        </w:rPr>
        <w:t xml:space="preserve">  `Nacimiento` date NOT NULL,</w:t>
      </w:r>
    </w:p>
    <w:p w:rsidR="00000000" w:rsidDel="00000000" w:rsidP="00000000" w:rsidRDefault="00000000" w:rsidRPr="00000000" w14:paraId="0000023C">
      <w:pPr>
        <w:rPr/>
      </w:pPr>
      <w:r w:rsidDel="00000000" w:rsidR="00000000" w:rsidRPr="00000000">
        <w:rPr>
          <w:rtl w:val="0"/>
        </w:rPr>
        <w:t xml:space="preserve">  `Telefono` varchar(222) NOT NULL,</w:t>
      </w:r>
    </w:p>
    <w:p w:rsidR="00000000" w:rsidDel="00000000" w:rsidP="00000000" w:rsidRDefault="00000000" w:rsidRPr="00000000" w14:paraId="0000023D">
      <w:pPr>
        <w:rPr/>
      </w:pPr>
      <w:r w:rsidDel="00000000" w:rsidR="00000000" w:rsidRPr="00000000">
        <w:rPr>
          <w:rtl w:val="0"/>
        </w:rPr>
        <w:t xml:space="preserve">  `Curso` varchar(222) DEFAULT NULL,</w:t>
      </w:r>
    </w:p>
    <w:p w:rsidR="00000000" w:rsidDel="00000000" w:rsidP="00000000" w:rsidRDefault="00000000" w:rsidRPr="00000000" w14:paraId="0000023E">
      <w:pPr>
        <w:rPr/>
      </w:pPr>
      <w:r w:rsidDel="00000000" w:rsidR="00000000" w:rsidRPr="00000000">
        <w:rPr>
          <w:rtl w:val="0"/>
        </w:rPr>
        <w:t xml:space="preserve">  `Rude` int(11) DEFAULT NULL,</w:t>
      </w:r>
    </w:p>
    <w:p w:rsidR="00000000" w:rsidDel="00000000" w:rsidP="00000000" w:rsidRDefault="00000000" w:rsidRPr="00000000" w14:paraId="0000023F">
      <w:pPr>
        <w:rPr/>
      </w:pPr>
      <w:r w:rsidDel="00000000" w:rsidR="00000000" w:rsidRPr="00000000">
        <w:rPr>
          <w:rtl w:val="0"/>
        </w:rPr>
        <w:t xml:space="preserve">  `Cuenta_Usuario` int(11) NOT NULL</w:t>
      </w:r>
    </w:p>
    <w:p w:rsidR="00000000" w:rsidDel="00000000" w:rsidP="00000000" w:rsidRDefault="00000000" w:rsidRPr="00000000" w14:paraId="00000240">
      <w:pPr>
        <w:rPr/>
      </w:pPr>
      <w:r w:rsidDel="00000000" w:rsidR="00000000" w:rsidRPr="00000000">
        <w:rPr>
          <w:rtl w:val="0"/>
        </w:rPr>
        <w:t xml:space="preserve">) ENGINE=InnoDB DEFAULT CHARSET=utf8 COLLATE=utf8_general_ci;</w:t>
      </w:r>
    </w:p>
    <w:p w:rsidR="00000000" w:rsidDel="00000000" w:rsidP="00000000" w:rsidRDefault="00000000" w:rsidRPr="00000000" w14:paraId="00000241">
      <w:pPr>
        <w:rPr/>
      </w:pPr>
      <w:r w:rsidDel="00000000" w:rsidR="00000000" w:rsidRPr="00000000">
        <w:rPr>
          <w:rtl w:val="0"/>
        </w:rPr>
      </w:r>
    </w:p>
    <w:p w:rsidR="00000000" w:rsidDel="00000000" w:rsidP="00000000" w:rsidRDefault="00000000" w:rsidRPr="00000000" w14:paraId="00000242">
      <w:pPr>
        <w:rPr/>
      </w:pPr>
      <w:r w:rsidDel="00000000" w:rsidR="00000000" w:rsidRPr="00000000">
        <w:rPr>
          <w:rtl w:val="0"/>
        </w:rPr>
        <w:t xml:space="preserve">--</w:t>
      </w:r>
    </w:p>
    <w:p w:rsidR="00000000" w:rsidDel="00000000" w:rsidP="00000000" w:rsidRDefault="00000000" w:rsidRPr="00000000" w14:paraId="00000243">
      <w:pPr>
        <w:rPr/>
      </w:pPr>
      <w:r w:rsidDel="00000000" w:rsidR="00000000" w:rsidRPr="00000000">
        <w:rPr>
          <w:rtl w:val="0"/>
        </w:rPr>
        <w:t xml:space="preserve">-- Volcado de datos para la tabla `informacion`</w:t>
      </w:r>
    </w:p>
    <w:p w:rsidR="00000000" w:rsidDel="00000000" w:rsidP="00000000" w:rsidRDefault="00000000" w:rsidRPr="00000000" w14:paraId="00000244">
      <w:pPr>
        <w:rPr/>
      </w:pPr>
      <w:r w:rsidDel="00000000" w:rsidR="00000000" w:rsidRPr="00000000">
        <w:rPr>
          <w:rtl w:val="0"/>
        </w:rPr>
        <w:t xml:space="preserve">--</w:t>
      </w:r>
    </w:p>
    <w:p w:rsidR="00000000" w:rsidDel="00000000" w:rsidP="00000000" w:rsidRDefault="00000000" w:rsidRPr="00000000" w14:paraId="00000245">
      <w:pPr>
        <w:rPr/>
      </w:pPr>
      <w:r w:rsidDel="00000000" w:rsidR="00000000" w:rsidRPr="00000000">
        <w:rPr>
          <w:rtl w:val="0"/>
        </w:rPr>
      </w:r>
    </w:p>
    <w:p w:rsidR="00000000" w:rsidDel="00000000" w:rsidP="00000000" w:rsidRDefault="00000000" w:rsidRPr="00000000" w14:paraId="00000246">
      <w:pPr>
        <w:rPr/>
      </w:pPr>
      <w:r w:rsidDel="00000000" w:rsidR="00000000" w:rsidRPr="00000000">
        <w:rPr>
          <w:rtl w:val="0"/>
        </w:rPr>
        <w:t xml:space="preserve">INSERT INTO `informacion` (`CI`, `Nombres`, `Apellidos`, `Direccion`, `Nacimiento`, `Telefono`, `Curso`, `Rude`, `Cuenta_Usuario`) VALUES</w:t>
      </w:r>
    </w:p>
    <w:p w:rsidR="00000000" w:rsidDel="00000000" w:rsidP="00000000" w:rsidRDefault="00000000" w:rsidRPr="00000000" w14:paraId="00000247">
      <w:pPr>
        <w:rPr/>
      </w:pPr>
      <w:r w:rsidDel="00000000" w:rsidR="00000000" w:rsidRPr="00000000">
        <w:rPr>
          <w:rtl w:val="0"/>
        </w:rPr>
        <w:t xml:space="preserve">(1234321, 'wdawdaw', 'dwadadad', 'Av. Circunvalación', '1111-11-11', '85932413', '6to B ', 2147483647, 1234321),</w:t>
      </w:r>
    </w:p>
    <w:p w:rsidR="00000000" w:rsidDel="00000000" w:rsidP="00000000" w:rsidRDefault="00000000" w:rsidRPr="00000000" w14:paraId="00000248">
      <w:pPr>
        <w:rPr/>
      </w:pPr>
      <w:r w:rsidDel="00000000" w:rsidR="00000000" w:rsidRPr="00000000">
        <w:rPr>
          <w:rtl w:val="0"/>
        </w:rPr>
        <w:t xml:space="preserve">(9416161, 'Jose Fabian', 'Zambrana Urquizu', 'Av. Circunvalación', '2007-11-19', '79734643', '6to B ', 2147483647, 9416161),</w:t>
      </w:r>
    </w:p>
    <w:p w:rsidR="00000000" w:rsidDel="00000000" w:rsidP="00000000" w:rsidRDefault="00000000" w:rsidRPr="00000000" w14:paraId="00000249">
      <w:pPr>
        <w:rPr/>
      </w:pPr>
      <w:r w:rsidDel="00000000" w:rsidR="00000000" w:rsidRPr="00000000">
        <w:rPr>
          <w:rtl w:val="0"/>
        </w:rPr>
        <w:t xml:space="preserve">(9416306, 'MAMANI QUISPE', 'HERMANA WANKA', 'Av. TUPRIMA', '1997-11-11', '85932413', '', 0, 9416306);</w:t>
      </w:r>
    </w:p>
    <w:p w:rsidR="00000000" w:rsidDel="00000000" w:rsidP="00000000" w:rsidRDefault="00000000" w:rsidRPr="00000000" w14:paraId="0000024A">
      <w:pPr>
        <w:rPr/>
      </w:pPr>
      <w:r w:rsidDel="00000000" w:rsidR="00000000" w:rsidRPr="00000000">
        <w:rPr>
          <w:rtl w:val="0"/>
        </w:rPr>
      </w:r>
    </w:p>
    <w:p w:rsidR="00000000" w:rsidDel="00000000" w:rsidP="00000000" w:rsidRDefault="00000000" w:rsidRPr="00000000" w14:paraId="0000024B">
      <w:pPr>
        <w:rPr/>
      </w:pPr>
      <w:r w:rsidDel="00000000" w:rsidR="00000000" w:rsidRPr="00000000">
        <w:rPr>
          <w:rtl w:val="0"/>
        </w:rPr>
        <w:t xml:space="preserve">-- --------------------------------------------------------</w:t>
      </w:r>
    </w:p>
    <w:p w:rsidR="00000000" w:rsidDel="00000000" w:rsidP="00000000" w:rsidRDefault="00000000" w:rsidRPr="00000000" w14:paraId="0000024C">
      <w:pPr>
        <w:rPr/>
      </w:pPr>
      <w:r w:rsidDel="00000000" w:rsidR="00000000" w:rsidRPr="00000000">
        <w:rPr>
          <w:rtl w:val="0"/>
        </w:rPr>
      </w:r>
    </w:p>
    <w:p w:rsidR="00000000" w:rsidDel="00000000" w:rsidP="00000000" w:rsidRDefault="00000000" w:rsidRPr="00000000" w14:paraId="0000024D">
      <w:pPr>
        <w:rPr/>
      </w:pPr>
      <w:r w:rsidDel="00000000" w:rsidR="00000000" w:rsidRPr="00000000">
        <w:rPr>
          <w:rtl w:val="0"/>
        </w:rPr>
        <w:t xml:space="preserve">--</w:t>
      </w:r>
    </w:p>
    <w:p w:rsidR="00000000" w:rsidDel="00000000" w:rsidP="00000000" w:rsidRDefault="00000000" w:rsidRPr="00000000" w14:paraId="0000024E">
      <w:pPr>
        <w:rPr/>
      </w:pPr>
      <w:r w:rsidDel="00000000" w:rsidR="00000000" w:rsidRPr="00000000">
        <w:rPr>
          <w:rtl w:val="0"/>
        </w:rPr>
        <w:t xml:space="preserve">-- Estructura de tabla para la tabla `tarea`</w:t>
      </w:r>
    </w:p>
    <w:p w:rsidR="00000000" w:rsidDel="00000000" w:rsidP="00000000" w:rsidRDefault="00000000" w:rsidRPr="00000000" w14:paraId="0000024F">
      <w:pPr>
        <w:rPr/>
      </w:pPr>
      <w:r w:rsidDel="00000000" w:rsidR="00000000" w:rsidRPr="00000000">
        <w:rPr>
          <w:rtl w:val="0"/>
        </w:rPr>
        <w:t xml:space="preserve">--</w:t>
      </w:r>
    </w:p>
    <w:p w:rsidR="00000000" w:rsidDel="00000000" w:rsidP="00000000" w:rsidRDefault="00000000" w:rsidRPr="00000000" w14:paraId="00000250">
      <w:pPr>
        <w:rPr/>
      </w:pPr>
      <w:r w:rsidDel="00000000" w:rsidR="00000000" w:rsidRPr="00000000">
        <w:rPr>
          <w:rtl w:val="0"/>
        </w:rPr>
      </w:r>
    </w:p>
    <w:p w:rsidR="00000000" w:rsidDel="00000000" w:rsidP="00000000" w:rsidRDefault="00000000" w:rsidRPr="00000000" w14:paraId="00000251">
      <w:pPr>
        <w:rPr/>
      </w:pPr>
      <w:r w:rsidDel="00000000" w:rsidR="00000000" w:rsidRPr="00000000">
        <w:rPr>
          <w:rtl w:val="0"/>
        </w:rPr>
        <w:t xml:space="preserve">CREATE TABLE `tarea` (</w:t>
      </w:r>
    </w:p>
    <w:p w:rsidR="00000000" w:rsidDel="00000000" w:rsidP="00000000" w:rsidRDefault="00000000" w:rsidRPr="00000000" w14:paraId="00000252">
      <w:pPr>
        <w:rPr/>
      </w:pPr>
      <w:r w:rsidDel="00000000" w:rsidR="00000000" w:rsidRPr="00000000">
        <w:rPr>
          <w:rtl w:val="0"/>
        </w:rPr>
        <w:t xml:space="preserve">  `id` int(11) NOT NULL,</w:t>
      </w:r>
    </w:p>
    <w:p w:rsidR="00000000" w:rsidDel="00000000" w:rsidP="00000000" w:rsidRDefault="00000000" w:rsidRPr="00000000" w14:paraId="00000253">
      <w:pPr>
        <w:rPr/>
      </w:pPr>
      <w:r w:rsidDel="00000000" w:rsidR="00000000" w:rsidRPr="00000000">
        <w:rPr>
          <w:rtl w:val="0"/>
        </w:rPr>
        <w:t xml:space="preserve">  `Titulo` varchar(90) DEFAULT NULL,</w:t>
      </w:r>
    </w:p>
    <w:p w:rsidR="00000000" w:rsidDel="00000000" w:rsidP="00000000" w:rsidRDefault="00000000" w:rsidRPr="00000000" w14:paraId="00000254">
      <w:pPr>
        <w:rPr/>
      </w:pPr>
      <w:r w:rsidDel="00000000" w:rsidR="00000000" w:rsidRPr="00000000">
        <w:rPr>
          <w:rtl w:val="0"/>
        </w:rPr>
        <w:t xml:space="preserve">  `Descripcion` varchar(90) DEFAULT NULL,</w:t>
      </w:r>
    </w:p>
    <w:p w:rsidR="00000000" w:rsidDel="00000000" w:rsidP="00000000" w:rsidRDefault="00000000" w:rsidRPr="00000000" w14:paraId="00000255">
      <w:pPr>
        <w:rPr/>
      </w:pPr>
      <w:r w:rsidDel="00000000" w:rsidR="00000000" w:rsidRPr="00000000">
        <w:rPr>
          <w:rtl w:val="0"/>
        </w:rPr>
        <w:t xml:space="preserve">  `Tema` varchar(90) DEFAULT NULL,</w:t>
      </w:r>
    </w:p>
    <w:p w:rsidR="00000000" w:rsidDel="00000000" w:rsidP="00000000" w:rsidRDefault="00000000" w:rsidRPr="00000000" w14:paraId="00000256">
      <w:pPr>
        <w:rPr/>
      </w:pPr>
      <w:r w:rsidDel="00000000" w:rsidR="00000000" w:rsidRPr="00000000">
        <w:rPr>
          <w:rtl w:val="0"/>
        </w:rPr>
        <w:t xml:space="preserve">  `Nota` int(11) DEFAULT NULL,</w:t>
      </w:r>
    </w:p>
    <w:p w:rsidR="00000000" w:rsidDel="00000000" w:rsidP="00000000" w:rsidRDefault="00000000" w:rsidRPr="00000000" w14:paraId="00000257">
      <w:pPr>
        <w:rPr/>
      </w:pPr>
      <w:r w:rsidDel="00000000" w:rsidR="00000000" w:rsidRPr="00000000">
        <w:rPr>
          <w:rtl w:val="0"/>
        </w:rPr>
        <w:t xml:space="preserve">  `Clase_id_clase` int(11) NOT NULL</w:t>
      </w:r>
    </w:p>
    <w:p w:rsidR="00000000" w:rsidDel="00000000" w:rsidP="00000000" w:rsidRDefault="00000000" w:rsidRPr="00000000" w14:paraId="00000258">
      <w:pPr>
        <w:rPr/>
      </w:pPr>
      <w:r w:rsidDel="00000000" w:rsidR="00000000" w:rsidRPr="00000000">
        <w:rPr>
          <w:rtl w:val="0"/>
        </w:rPr>
        <w:t xml:space="preserve">) ENGINE=InnoDB DEFAULT CHARSET=utf8 COLLATE=utf8_general_ci;</w:t>
      </w:r>
    </w:p>
    <w:p w:rsidR="00000000" w:rsidDel="00000000" w:rsidP="00000000" w:rsidRDefault="00000000" w:rsidRPr="00000000" w14:paraId="00000259">
      <w:pPr>
        <w:rPr/>
      </w:pPr>
      <w:r w:rsidDel="00000000" w:rsidR="00000000" w:rsidRPr="00000000">
        <w:rPr>
          <w:rtl w:val="0"/>
        </w:rPr>
      </w:r>
    </w:p>
    <w:p w:rsidR="00000000" w:rsidDel="00000000" w:rsidP="00000000" w:rsidRDefault="00000000" w:rsidRPr="00000000" w14:paraId="0000025A">
      <w:pPr>
        <w:rPr/>
      </w:pPr>
      <w:r w:rsidDel="00000000" w:rsidR="00000000" w:rsidRPr="00000000">
        <w:rPr>
          <w:rtl w:val="0"/>
        </w:rPr>
        <w:t xml:space="preserve">--</w:t>
      </w:r>
    </w:p>
    <w:p w:rsidR="00000000" w:rsidDel="00000000" w:rsidP="00000000" w:rsidRDefault="00000000" w:rsidRPr="00000000" w14:paraId="0000025B">
      <w:pPr>
        <w:rPr/>
      </w:pPr>
      <w:r w:rsidDel="00000000" w:rsidR="00000000" w:rsidRPr="00000000">
        <w:rPr>
          <w:rtl w:val="0"/>
        </w:rPr>
        <w:t xml:space="preserve">-- Volcado de datos para la tabla `tarea`</w:t>
      </w:r>
    </w:p>
    <w:p w:rsidR="00000000" w:rsidDel="00000000" w:rsidP="00000000" w:rsidRDefault="00000000" w:rsidRPr="00000000" w14:paraId="0000025C">
      <w:pPr>
        <w:rPr/>
      </w:pPr>
      <w:r w:rsidDel="00000000" w:rsidR="00000000" w:rsidRPr="00000000">
        <w:rPr>
          <w:rtl w:val="0"/>
        </w:rPr>
        <w:t xml:space="preserve">--</w:t>
      </w:r>
    </w:p>
    <w:p w:rsidR="00000000" w:rsidDel="00000000" w:rsidP="00000000" w:rsidRDefault="00000000" w:rsidRPr="00000000" w14:paraId="0000025D">
      <w:pPr>
        <w:rPr/>
      </w:pPr>
      <w:r w:rsidDel="00000000" w:rsidR="00000000" w:rsidRPr="00000000">
        <w:rPr>
          <w:rtl w:val="0"/>
        </w:rPr>
      </w:r>
    </w:p>
    <w:p w:rsidR="00000000" w:rsidDel="00000000" w:rsidP="00000000" w:rsidRDefault="00000000" w:rsidRPr="00000000" w14:paraId="0000025E">
      <w:pPr>
        <w:rPr/>
      </w:pPr>
      <w:r w:rsidDel="00000000" w:rsidR="00000000" w:rsidRPr="00000000">
        <w:rPr>
          <w:rtl w:val="0"/>
        </w:rPr>
        <w:t xml:space="preserve">INSERT INTO `tarea` (`id`, `Titulo`, `Descripcion`, `Tema`, `Nota`, `Clase_id_clase`) VALUES</w:t>
      </w:r>
    </w:p>
    <w:p w:rsidR="00000000" w:rsidDel="00000000" w:rsidP="00000000" w:rsidRDefault="00000000" w:rsidRPr="00000000" w14:paraId="0000025F">
      <w:pPr>
        <w:rPr/>
      </w:pPr>
      <w:r w:rsidDel="00000000" w:rsidR="00000000" w:rsidRPr="00000000">
        <w:rPr>
          <w:rtl w:val="0"/>
        </w:rPr>
        <w:t xml:space="preserve">(6, 'MATEMATICAS', 'ENTREGA UNA COSA LOL', ':V', NULL, 4);</w:t>
      </w:r>
    </w:p>
    <w:p w:rsidR="00000000" w:rsidDel="00000000" w:rsidP="00000000" w:rsidRDefault="00000000" w:rsidRPr="00000000" w14:paraId="00000260">
      <w:pPr>
        <w:rPr/>
      </w:pPr>
      <w:r w:rsidDel="00000000" w:rsidR="00000000" w:rsidRPr="00000000">
        <w:rPr>
          <w:rtl w:val="0"/>
        </w:rPr>
      </w:r>
    </w:p>
    <w:p w:rsidR="00000000" w:rsidDel="00000000" w:rsidP="00000000" w:rsidRDefault="00000000" w:rsidRPr="00000000" w14:paraId="00000261">
      <w:pPr>
        <w:rPr/>
      </w:pPr>
      <w:r w:rsidDel="00000000" w:rsidR="00000000" w:rsidRPr="00000000">
        <w:rPr>
          <w:rtl w:val="0"/>
        </w:rPr>
        <w:t xml:space="preserve">--</w:t>
      </w:r>
    </w:p>
    <w:p w:rsidR="00000000" w:rsidDel="00000000" w:rsidP="00000000" w:rsidRDefault="00000000" w:rsidRPr="00000000" w14:paraId="00000262">
      <w:pPr>
        <w:rPr/>
      </w:pPr>
      <w:r w:rsidDel="00000000" w:rsidR="00000000" w:rsidRPr="00000000">
        <w:rPr>
          <w:rtl w:val="0"/>
        </w:rPr>
        <w:t xml:space="preserve">-- Índices para tablas volcadas</w:t>
      </w:r>
    </w:p>
    <w:p w:rsidR="00000000" w:rsidDel="00000000" w:rsidP="00000000" w:rsidRDefault="00000000" w:rsidRPr="00000000" w14:paraId="00000263">
      <w:pPr>
        <w:rPr/>
      </w:pPr>
      <w:r w:rsidDel="00000000" w:rsidR="00000000" w:rsidRPr="00000000">
        <w:rPr>
          <w:rtl w:val="0"/>
        </w:rPr>
        <w:t xml:space="preserve">--</w:t>
      </w:r>
    </w:p>
    <w:p w:rsidR="00000000" w:rsidDel="00000000" w:rsidP="00000000" w:rsidRDefault="00000000" w:rsidRPr="00000000" w14:paraId="00000264">
      <w:pPr>
        <w:rPr/>
      </w:pPr>
      <w:r w:rsidDel="00000000" w:rsidR="00000000" w:rsidRPr="00000000">
        <w:rPr>
          <w:rtl w:val="0"/>
        </w:rPr>
      </w:r>
    </w:p>
    <w:p w:rsidR="00000000" w:rsidDel="00000000" w:rsidP="00000000" w:rsidRDefault="00000000" w:rsidRPr="00000000" w14:paraId="00000265">
      <w:pPr>
        <w:rPr/>
      </w:pPr>
      <w:r w:rsidDel="00000000" w:rsidR="00000000" w:rsidRPr="00000000">
        <w:rPr>
          <w:rtl w:val="0"/>
        </w:rPr>
        <w:t xml:space="preserve">--</w:t>
      </w:r>
    </w:p>
    <w:p w:rsidR="00000000" w:rsidDel="00000000" w:rsidP="00000000" w:rsidRDefault="00000000" w:rsidRPr="00000000" w14:paraId="00000266">
      <w:pPr>
        <w:rPr/>
      </w:pPr>
      <w:r w:rsidDel="00000000" w:rsidR="00000000" w:rsidRPr="00000000">
        <w:rPr>
          <w:rtl w:val="0"/>
        </w:rPr>
        <w:t xml:space="preserve">-- Indices de la tabla `clase`</w:t>
      </w:r>
    </w:p>
    <w:p w:rsidR="00000000" w:rsidDel="00000000" w:rsidP="00000000" w:rsidRDefault="00000000" w:rsidRPr="00000000" w14:paraId="00000267">
      <w:pPr>
        <w:rPr/>
      </w:pPr>
      <w:r w:rsidDel="00000000" w:rsidR="00000000" w:rsidRPr="00000000">
        <w:rPr>
          <w:rtl w:val="0"/>
        </w:rPr>
        <w:t xml:space="preserve">--</w:t>
      </w:r>
    </w:p>
    <w:p w:rsidR="00000000" w:rsidDel="00000000" w:rsidP="00000000" w:rsidRDefault="00000000" w:rsidRPr="00000000" w14:paraId="00000268">
      <w:pPr>
        <w:rPr/>
      </w:pPr>
      <w:r w:rsidDel="00000000" w:rsidR="00000000" w:rsidRPr="00000000">
        <w:rPr>
          <w:rtl w:val="0"/>
        </w:rPr>
        <w:t xml:space="preserve">ALTER TABLE `clase`</w:t>
      </w:r>
    </w:p>
    <w:p w:rsidR="00000000" w:rsidDel="00000000" w:rsidP="00000000" w:rsidRDefault="00000000" w:rsidRPr="00000000" w14:paraId="00000269">
      <w:pPr>
        <w:rPr/>
      </w:pPr>
      <w:r w:rsidDel="00000000" w:rsidR="00000000" w:rsidRPr="00000000">
        <w:rPr>
          <w:rtl w:val="0"/>
        </w:rPr>
        <w:t xml:space="preserve">  ADD PRIMARY KEY (`id_clase`),</w:t>
      </w:r>
    </w:p>
    <w:p w:rsidR="00000000" w:rsidDel="00000000" w:rsidP="00000000" w:rsidRDefault="00000000" w:rsidRPr="00000000" w14:paraId="0000026A">
      <w:pPr>
        <w:rPr/>
      </w:pPr>
      <w:r w:rsidDel="00000000" w:rsidR="00000000" w:rsidRPr="00000000">
        <w:rPr>
          <w:rtl w:val="0"/>
        </w:rPr>
        <w:t xml:space="preserve">  ADD UNIQUE KEY `codigoClase_UNIQUE` (`codigoClase`),</w:t>
      </w:r>
    </w:p>
    <w:p w:rsidR="00000000" w:rsidDel="00000000" w:rsidP="00000000" w:rsidRDefault="00000000" w:rsidRPr="00000000" w14:paraId="0000026B">
      <w:pPr>
        <w:rPr/>
      </w:pPr>
      <w:r w:rsidDel="00000000" w:rsidR="00000000" w:rsidRPr="00000000">
        <w:rPr>
          <w:rtl w:val="0"/>
        </w:rPr>
        <w:t xml:space="preserve">  ADD UNIQUE KEY `id_clase_UNIQUE` (`id_clase`),</w:t>
      </w:r>
    </w:p>
    <w:p w:rsidR="00000000" w:rsidDel="00000000" w:rsidP="00000000" w:rsidRDefault="00000000" w:rsidRPr="00000000" w14:paraId="0000026C">
      <w:pPr>
        <w:rPr/>
      </w:pPr>
      <w:r w:rsidDel="00000000" w:rsidR="00000000" w:rsidRPr="00000000">
        <w:rPr>
          <w:rtl w:val="0"/>
        </w:rPr>
        <w:t xml:space="preserve">  ADD KEY `fk_Clase_Cuenta1_idx` (`Cuenta_Usuario`);</w:t>
      </w:r>
    </w:p>
    <w:p w:rsidR="00000000" w:rsidDel="00000000" w:rsidP="00000000" w:rsidRDefault="00000000" w:rsidRPr="00000000" w14:paraId="0000026D">
      <w:pPr>
        <w:rPr/>
      </w:pPr>
      <w:r w:rsidDel="00000000" w:rsidR="00000000" w:rsidRPr="00000000">
        <w:rPr>
          <w:rtl w:val="0"/>
        </w:rPr>
      </w:r>
    </w:p>
    <w:p w:rsidR="00000000" w:rsidDel="00000000" w:rsidP="00000000" w:rsidRDefault="00000000" w:rsidRPr="00000000" w14:paraId="0000026E">
      <w:pPr>
        <w:rPr/>
      </w:pPr>
      <w:r w:rsidDel="00000000" w:rsidR="00000000" w:rsidRPr="00000000">
        <w:rPr>
          <w:rtl w:val="0"/>
        </w:rPr>
        <w:t xml:space="preserve">--</w:t>
      </w:r>
    </w:p>
    <w:p w:rsidR="00000000" w:rsidDel="00000000" w:rsidP="00000000" w:rsidRDefault="00000000" w:rsidRPr="00000000" w14:paraId="0000026F">
      <w:pPr>
        <w:rPr/>
      </w:pPr>
      <w:r w:rsidDel="00000000" w:rsidR="00000000" w:rsidRPr="00000000">
        <w:rPr>
          <w:rtl w:val="0"/>
        </w:rPr>
        <w:t xml:space="preserve">-- Indices de la tabla `comentario`</w:t>
      </w:r>
    </w:p>
    <w:p w:rsidR="00000000" w:rsidDel="00000000" w:rsidP="00000000" w:rsidRDefault="00000000" w:rsidRPr="00000000" w14:paraId="00000270">
      <w:pPr>
        <w:rPr/>
      </w:pPr>
      <w:r w:rsidDel="00000000" w:rsidR="00000000" w:rsidRPr="00000000">
        <w:rPr>
          <w:rtl w:val="0"/>
        </w:rPr>
        <w:t xml:space="preserve">--</w:t>
      </w:r>
    </w:p>
    <w:p w:rsidR="00000000" w:rsidDel="00000000" w:rsidP="00000000" w:rsidRDefault="00000000" w:rsidRPr="00000000" w14:paraId="00000271">
      <w:pPr>
        <w:rPr/>
      </w:pPr>
      <w:r w:rsidDel="00000000" w:rsidR="00000000" w:rsidRPr="00000000">
        <w:rPr>
          <w:rtl w:val="0"/>
        </w:rPr>
        <w:t xml:space="preserve">ALTER TABLE `comentario`</w:t>
      </w:r>
    </w:p>
    <w:p w:rsidR="00000000" w:rsidDel="00000000" w:rsidP="00000000" w:rsidRDefault="00000000" w:rsidRPr="00000000" w14:paraId="00000272">
      <w:pPr>
        <w:rPr/>
      </w:pPr>
      <w:r w:rsidDel="00000000" w:rsidR="00000000" w:rsidRPr="00000000">
        <w:rPr>
          <w:rtl w:val="0"/>
        </w:rPr>
        <w:t xml:space="preserve">  ADD PRIMARY KEY (`id`),</w:t>
      </w:r>
    </w:p>
    <w:p w:rsidR="00000000" w:rsidDel="00000000" w:rsidP="00000000" w:rsidRDefault="00000000" w:rsidRPr="00000000" w14:paraId="00000273">
      <w:pPr>
        <w:rPr/>
      </w:pPr>
      <w:r w:rsidDel="00000000" w:rsidR="00000000" w:rsidRPr="00000000">
        <w:rPr>
          <w:rtl w:val="0"/>
        </w:rPr>
        <w:t xml:space="preserve">  ADD KEY `fk_Comentario_Clase1_idx` (`Clase_id_clase`),</w:t>
      </w:r>
    </w:p>
    <w:p w:rsidR="00000000" w:rsidDel="00000000" w:rsidP="00000000" w:rsidRDefault="00000000" w:rsidRPr="00000000" w14:paraId="00000274">
      <w:pPr>
        <w:rPr/>
      </w:pPr>
      <w:r w:rsidDel="00000000" w:rsidR="00000000" w:rsidRPr="00000000">
        <w:rPr>
          <w:rtl w:val="0"/>
        </w:rPr>
        <w:t xml:space="preserve">  ADD KEY `fk_Comentario_Cuenta1_idx` (`Cuenta_Usuario`);</w:t>
      </w:r>
    </w:p>
    <w:p w:rsidR="00000000" w:rsidDel="00000000" w:rsidP="00000000" w:rsidRDefault="00000000" w:rsidRPr="00000000" w14:paraId="00000275">
      <w:pPr>
        <w:rPr/>
      </w:pPr>
      <w:r w:rsidDel="00000000" w:rsidR="00000000" w:rsidRPr="00000000">
        <w:rPr>
          <w:rtl w:val="0"/>
        </w:rPr>
      </w:r>
    </w:p>
    <w:p w:rsidR="00000000" w:rsidDel="00000000" w:rsidP="00000000" w:rsidRDefault="00000000" w:rsidRPr="00000000" w14:paraId="00000276">
      <w:pPr>
        <w:rPr/>
      </w:pPr>
      <w:r w:rsidDel="00000000" w:rsidR="00000000" w:rsidRPr="00000000">
        <w:rPr>
          <w:rtl w:val="0"/>
        </w:rPr>
        <w:t xml:space="preserve">--</w:t>
      </w:r>
    </w:p>
    <w:p w:rsidR="00000000" w:rsidDel="00000000" w:rsidP="00000000" w:rsidRDefault="00000000" w:rsidRPr="00000000" w14:paraId="00000277">
      <w:pPr>
        <w:rPr/>
      </w:pPr>
      <w:r w:rsidDel="00000000" w:rsidR="00000000" w:rsidRPr="00000000">
        <w:rPr>
          <w:rtl w:val="0"/>
        </w:rPr>
        <w:t xml:space="preserve">-- Indices de la tabla `cuenta`</w:t>
      </w:r>
    </w:p>
    <w:p w:rsidR="00000000" w:rsidDel="00000000" w:rsidP="00000000" w:rsidRDefault="00000000" w:rsidRPr="00000000" w14:paraId="00000278">
      <w:pPr>
        <w:rPr/>
      </w:pPr>
      <w:r w:rsidDel="00000000" w:rsidR="00000000" w:rsidRPr="00000000">
        <w:rPr>
          <w:rtl w:val="0"/>
        </w:rPr>
        <w:t xml:space="preserve">--</w:t>
      </w:r>
    </w:p>
    <w:p w:rsidR="00000000" w:rsidDel="00000000" w:rsidP="00000000" w:rsidRDefault="00000000" w:rsidRPr="00000000" w14:paraId="00000279">
      <w:pPr>
        <w:rPr/>
      </w:pPr>
      <w:r w:rsidDel="00000000" w:rsidR="00000000" w:rsidRPr="00000000">
        <w:rPr>
          <w:rtl w:val="0"/>
        </w:rPr>
        <w:t xml:space="preserve">ALTER TABLE `cuenta`</w:t>
      </w:r>
    </w:p>
    <w:p w:rsidR="00000000" w:rsidDel="00000000" w:rsidP="00000000" w:rsidRDefault="00000000" w:rsidRPr="00000000" w14:paraId="0000027A">
      <w:pPr>
        <w:rPr/>
      </w:pPr>
      <w:r w:rsidDel="00000000" w:rsidR="00000000" w:rsidRPr="00000000">
        <w:rPr>
          <w:rtl w:val="0"/>
        </w:rPr>
        <w:t xml:space="preserve">  ADD PRIMARY KEY (`Usuario`),</w:t>
      </w:r>
    </w:p>
    <w:p w:rsidR="00000000" w:rsidDel="00000000" w:rsidP="00000000" w:rsidRDefault="00000000" w:rsidRPr="00000000" w14:paraId="0000027B">
      <w:pPr>
        <w:rPr/>
      </w:pPr>
      <w:r w:rsidDel="00000000" w:rsidR="00000000" w:rsidRPr="00000000">
        <w:rPr>
          <w:rtl w:val="0"/>
        </w:rPr>
        <w:t xml:space="preserve">  ADD UNIQUE KEY `Usuario_UNIQUE` (`Usuario`);</w:t>
      </w:r>
    </w:p>
    <w:p w:rsidR="00000000" w:rsidDel="00000000" w:rsidP="00000000" w:rsidRDefault="00000000" w:rsidRPr="00000000" w14:paraId="0000027C">
      <w:pPr>
        <w:rPr/>
      </w:pPr>
      <w:r w:rsidDel="00000000" w:rsidR="00000000" w:rsidRPr="00000000">
        <w:rPr>
          <w:rtl w:val="0"/>
        </w:rPr>
      </w:r>
    </w:p>
    <w:p w:rsidR="00000000" w:rsidDel="00000000" w:rsidP="00000000" w:rsidRDefault="00000000" w:rsidRPr="00000000" w14:paraId="0000027D">
      <w:pPr>
        <w:rPr/>
      </w:pPr>
      <w:r w:rsidDel="00000000" w:rsidR="00000000" w:rsidRPr="00000000">
        <w:rPr>
          <w:rtl w:val="0"/>
        </w:rPr>
        <w:t xml:space="preserve">--</w:t>
      </w:r>
    </w:p>
    <w:p w:rsidR="00000000" w:rsidDel="00000000" w:rsidP="00000000" w:rsidRDefault="00000000" w:rsidRPr="00000000" w14:paraId="0000027E">
      <w:pPr>
        <w:rPr/>
      </w:pPr>
      <w:r w:rsidDel="00000000" w:rsidR="00000000" w:rsidRPr="00000000">
        <w:rPr>
          <w:rtl w:val="0"/>
        </w:rPr>
        <w:t xml:space="preserve">-- Indices de la tabla `cuenta_has_clase`</w:t>
      </w:r>
    </w:p>
    <w:p w:rsidR="00000000" w:rsidDel="00000000" w:rsidP="00000000" w:rsidRDefault="00000000" w:rsidRPr="00000000" w14:paraId="0000027F">
      <w:pPr>
        <w:rPr/>
      </w:pPr>
      <w:r w:rsidDel="00000000" w:rsidR="00000000" w:rsidRPr="00000000">
        <w:rPr>
          <w:rtl w:val="0"/>
        </w:rPr>
        <w:t xml:space="preserve">--</w:t>
      </w:r>
    </w:p>
    <w:p w:rsidR="00000000" w:rsidDel="00000000" w:rsidP="00000000" w:rsidRDefault="00000000" w:rsidRPr="00000000" w14:paraId="00000280">
      <w:pPr>
        <w:rPr/>
      </w:pPr>
      <w:r w:rsidDel="00000000" w:rsidR="00000000" w:rsidRPr="00000000">
        <w:rPr>
          <w:rtl w:val="0"/>
        </w:rPr>
        <w:t xml:space="preserve">ALTER TABLE `cuenta_has_clase`</w:t>
      </w:r>
    </w:p>
    <w:p w:rsidR="00000000" w:rsidDel="00000000" w:rsidP="00000000" w:rsidRDefault="00000000" w:rsidRPr="00000000" w14:paraId="00000281">
      <w:pPr>
        <w:rPr/>
      </w:pPr>
      <w:r w:rsidDel="00000000" w:rsidR="00000000" w:rsidRPr="00000000">
        <w:rPr>
          <w:rtl w:val="0"/>
        </w:rPr>
        <w:t xml:space="preserve">  ADD PRIMARY KEY (`Cuenta_Usuario`,`Clase_id_clase`),</w:t>
      </w:r>
    </w:p>
    <w:p w:rsidR="00000000" w:rsidDel="00000000" w:rsidP="00000000" w:rsidRDefault="00000000" w:rsidRPr="00000000" w14:paraId="00000282">
      <w:pPr>
        <w:rPr/>
      </w:pPr>
      <w:r w:rsidDel="00000000" w:rsidR="00000000" w:rsidRPr="00000000">
        <w:rPr>
          <w:rtl w:val="0"/>
        </w:rPr>
        <w:t xml:space="preserve">  ADD KEY `fk_Cuenta_has_Clase_Clase1_idx` (`Clase_id_clase`),</w:t>
      </w:r>
    </w:p>
    <w:p w:rsidR="00000000" w:rsidDel="00000000" w:rsidP="00000000" w:rsidRDefault="00000000" w:rsidRPr="00000000" w14:paraId="00000283">
      <w:pPr>
        <w:rPr/>
      </w:pPr>
      <w:r w:rsidDel="00000000" w:rsidR="00000000" w:rsidRPr="00000000">
        <w:rPr>
          <w:rtl w:val="0"/>
        </w:rPr>
        <w:t xml:space="preserve">  ADD KEY `fk_Cuenta_has_Clase_Cuenta1_idx` (`Cuenta_Usuario`);</w:t>
      </w:r>
    </w:p>
    <w:p w:rsidR="00000000" w:rsidDel="00000000" w:rsidP="00000000" w:rsidRDefault="00000000" w:rsidRPr="00000000" w14:paraId="00000284">
      <w:pPr>
        <w:rPr/>
      </w:pPr>
      <w:r w:rsidDel="00000000" w:rsidR="00000000" w:rsidRPr="00000000">
        <w:rPr>
          <w:rtl w:val="0"/>
        </w:rPr>
      </w:r>
    </w:p>
    <w:p w:rsidR="00000000" w:rsidDel="00000000" w:rsidP="00000000" w:rsidRDefault="00000000" w:rsidRPr="00000000" w14:paraId="00000285">
      <w:pPr>
        <w:rPr/>
      </w:pPr>
      <w:r w:rsidDel="00000000" w:rsidR="00000000" w:rsidRPr="00000000">
        <w:rPr>
          <w:rtl w:val="0"/>
        </w:rPr>
        <w:t xml:space="preserve">--</w:t>
      </w:r>
    </w:p>
    <w:p w:rsidR="00000000" w:rsidDel="00000000" w:rsidP="00000000" w:rsidRDefault="00000000" w:rsidRPr="00000000" w14:paraId="00000286">
      <w:pPr>
        <w:rPr/>
      </w:pPr>
      <w:r w:rsidDel="00000000" w:rsidR="00000000" w:rsidRPr="00000000">
        <w:rPr>
          <w:rtl w:val="0"/>
        </w:rPr>
        <w:t xml:space="preserve">-- Indices de la tabla `entrega`</w:t>
      </w:r>
    </w:p>
    <w:p w:rsidR="00000000" w:rsidDel="00000000" w:rsidP="00000000" w:rsidRDefault="00000000" w:rsidRPr="00000000" w14:paraId="00000287">
      <w:pPr>
        <w:rPr/>
      </w:pPr>
      <w:r w:rsidDel="00000000" w:rsidR="00000000" w:rsidRPr="00000000">
        <w:rPr>
          <w:rtl w:val="0"/>
        </w:rPr>
        <w:t xml:space="preserve">--</w:t>
      </w:r>
    </w:p>
    <w:p w:rsidR="00000000" w:rsidDel="00000000" w:rsidP="00000000" w:rsidRDefault="00000000" w:rsidRPr="00000000" w14:paraId="00000288">
      <w:pPr>
        <w:rPr/>
      </w:pPr>
      <w:r w:rsidDel="00000000" w:rsidR="00000000" w:rsidRPr="00000000">
        <w:rPr>
          <w:rtl w:val="0"/>
        </w:rPr>
        <w:t xml:space="preserve">ALTER TABLE `entrega`</w:t>
      </w:r>
    </w:p>
    <w:p w:rsidR="00000000" w:rsidDel="00000000" w:rsidP="00000000" w:rsidRDefault="00000000" w:rsidRPr="00000000" w14:paraId="00000289">
      <w:pPr>
        <w:rPr/>
      </w:pPr>
      <w:r w:rsidDel="00000000" w:rsidR="00000000" w:rsidRPr="00000000">
        <w:rPr>
          <w:rtl w:val="0"/>
        </w:rPr>
        <w:t xml:space="preserve">  ADD PRIMARY KEY (`id_entrega`),</w:t>
      </w:r>
    </w:p>
    <w:p w:rsidR="00000000" w:rsidDel="00000000" w:rsidP="00000000" w:rsidRDefault="00000000" w:rsidRPr="00000000" w14:paraId="0000028A">
      <w:pPr>
        <w:rPr/>
      </w:pPr>
      <w:r w:rsidDel="00000000" w:rsidR="00000000" w:rsidRPr="00000000">
        <w:rPr>
          <w:rtl w:val="0"/>
        </w:rPr>
        <w:t xml:space="preserve">  ADD KEY `fk_Entrega_Tarea1_idx` (`Tarea_id`),</w:t>
      </w:r>
    </w:p>
    <w:p w:rsidR="00000000" w:rsidDel="00000000" w:rsidP="00000000" w:rsidRDefault="00000000" w:rsidRPr="00000000" w14:paraId="0000028B">
      <w:pPr>
        <w:rPr/>
      </w:pPr>
      <w:r w:rsidDel="00000000" w:rsidR="00000000" w:rsidRPr="00000000">
        <w:rPr>
          <w:rtl w:val="0"/>
        </w:rPr>
        <w:t xml:space="preserve">  ADD KEY `fk_Entrega_Cuenta1_idx` (`Cuenta_Usuario`);</w:t>
      </w:r>
    </w:p>
    <w:p w:rsidR="00000000" w:rsidDel="00000000" w:rsidP="00000000" w:rsidRDefault="00000000" w:rsidRPr="00000000" w14:paraId="0000028C">
      <w:pPr>
        <w:rPr/>
      </w:pPr>
      <w:r w:rsidDel="00000000" w:rsidR="00000000" w:rsidRPr="00000000">
        <w:rPr>
          <w:rtl w:val="0"/>
        </w:rPr>
      </w:r>
    </w:p>
    <w:p w:rsidR="00000000" w:rsidDel="00000000" w:rsidP="00000000" w:rsidRDefault="00000000" w:rsidRPr="00000000" w14:paraId="0000028D">
      <w:pPr>
        <w:rPr/>
      </w:pPr>
      <w:r w:rsidDel="00000000" w:rsidR="00000000" w:rsidRPr="00000000">
        <w:rPr>
          <w:rtl w:val="0"/>
        </w:rPr>
        <w:t xml:space="preserve">--</w:t>
      </w:r>
    </w:p>
    <w:p w:rsidR="00000000" w:rsidDel="00000000" w:rsidP="00000000" w:rsidRDefault="00000000" w:rsidRPr="00000000" w14:paraId="0000028E">
      <w:pPr>
        <w:rPr/>
      </w:pPr>
      <w:r w:rsidDel="00000000" w:rsidR="00000000" w:rsidRPr="00000000">
        <w:rPr>
          <w:rtl w:val="0"/>
        </w:rPr>
        <w:t xml:space="preserve">-- Indices de la tabla `informacion`</w:t>
      </w:r>
    </w:p>
    <w:p w:rsidR="00000000" w:rsidDel="00000000" w:rsidP="00000000" w:rsidRDefault="00000000" w:rsidRPr="00000000" w14:paraId="0000028F">
      <w:pPr>
        <w:rPr/>
      </w:pPr>
      <w:r w:rsidDel="00000000" w:rsidR="00000000" w:rsidRPr="00000000">
        <w:rPr>
          <w:rtl w:val="0"/>
        </w:rPr>
        <w:t xml:space="preserve">--</w:t>
      </w:r>
    </w:p>
    <w:p w:rsidR="00000000" w:rsidDel="00000000" w:rsidP="00000000" w:rsidRDefault="00000000" w:rsidRPr="00000000" w14:paraId="00000290">
      <w:pPr>
        <w:rPr/>
      </w:pPr>
      <w:r w:rsidDel="00000000" w:rsidR="00000000" w:rsidRPr="00000000">
        <w:rPr>
          <w:rtl w:val="0"/>
        </w:rPr>
        <w:t xml:space="preserve">ALTER TABLE `informacion`</w:t>
      </w:r>
    </w:p>
    <w:p w:rsidR="00000000" w:rsidDel="00000000" w:rsidP="00000000" w:rsidRDefault="00000000" w:rsidRPr="00000000" w14:paraId="00000291">
      <w:pPr>
        <w:rPr/>
      </w:pPr>
      <w:r w:rsidDel="00000000" w:rsidR="00000000" w:rsidRPr="00000000">
        <w:rPr>
          <w:rtl w:val="0"/>
        </w:rPr>
        <w:t xml:space="preserve">  ADD PRIMARY KEY (`CI`),</w:t>
      </w:r>
    </w:p>
    <w:p w:rsidR="00000000" w:rsidDel="00000000" w:rsidP="00000000" w:rsidRDefault="00000000" w:rsidRPr="00000000" w14:paraId="00000292">
      <w:pPr>
        <w:rPr/>
      </w:pPr>
      <w:r w:rsidDel="00000000" w:rsidR="00000000" w:rsidRPr="00000000">
        <w:rPr>
          <w:rtl w:val="0"/>
        </w:rPr>
        <w:t xml:space="preserve">  ADD UNIQUE KEY `CI_UNIQUE` (`CI`),</w:t>
      </w:r>
    </w:p>
    <w:p w:rsidR="00000000" w:rsidDel="00000000" w:rsidP="00000000" w:rsidRDefault="00000000" w:rsidRPr="00000000" w14:paraId="00000293">
      <w:pPr>
        <w:rPr/>
      </w:pPr>
      <w:r w:rsidDel="00000000" w:rsidR="00000000" w:rsidRPr="00000000">
        <w:rPr>
          <w:rtl w:val="0"/>
        </w:rPr>
        <w:t xml:space="preserve">  ADD KEY `fk_Informacion_Cuenta_idx` (`Cuenta_Usuario`);</w:t>
      </w:r>
    </w:p>
    <w:p w:rsidR="00000000" w:rsidDel="00000000" w:rsidP="00000000" w:rsidRDefault="00000000" w:rsidRPr="00000000" w14:paraId="00000294">
      <w:pPr>
        <w:rPr/>
      </w:pPr>
      <w:r w:rsidDel="00000000" w:rsidR="00000000" w:rsidRPr="00000000">
        <w:rPr>
          <w:rtl w:val="0"/>
        </w:rPr>
      </w:r>
    </w:p>
    <w:p w:rsidR="00000000" w:rsidDel="00000000" w:rsidP="00000000" w:rsidRDefault="00000000" w:rsidRPr="00000000" w14:paraId="00000295">
      <w:pPr>
        <w:rPr/>
      </w:pPr>
      <w:r w:rsidDel="00000000" w:rsidR="00000000" w:rsidRPr="00000000">
        <w:rPr>
          <w:rtl w:val="0"/>
        </w:rPr>
        <w:t xml:space="preserve">--</w:t>
      </w:r>
    </w:p>
    <w:p w:rsidR="00000000" w:rsidDel="00000000" w:rsidP="00000000" w:rsidRDefault="00000000" w:rsidRPr="00000000" w14:paraId="00000296">
      <w:pPr>
        <w:rPr/>
      </w:pPr>
      <w:r w:rsidDel="00000000" w:rsidR="00000000" w:rsidRPr="00000000">
        <w:rPr>
          <w:rtl w:val="0"/>
        </w:rPr>
        <w:t xml:space="preserve">-- Indices de la tabla `tarea`</w:t>
      </w:r>
    </w:p>
    <w:p w:rsidR="00000000" w:rsidDel="00000000" w:rsidP="00000000" w:rsidRDefault="00000000" w:rsidRPr="00000000" w14:paraId="00000297">
      <w:pPr>
        <w:rPr/>
      </w:pPr>
      <w:r w:rsidDel="00000000" w:rsidR="00000000" w:rsidRPr="00000000">
        <w:rPr>
          <w:rtl w:val="0"/>
        </w:rPr>
        <w:t xml:space="preserve">--</w:t>
      </w:r>
    </w:p>
    <w:p w:rsidR="00000000" w:rsidDel="00000000" w:rsidP="00000000" w:rsidRDefault="00000000" w:rsidRPr="00000000" w14:paraId="00000298">
      <w:pPr>
        <w:rPr/>
      </w:pPr>
      <w:r w:rsidDel="00000000" w:rsidR="00000000" w:rsidRPr="00000000">
        <w:rPr>
          <w:rtl w:val="0"/>
        </w:rPr>
        <w:t xml:space="preserve">ALTER TABLE `tarea`</w:t>
      </w:r>
    </w:p>
    <w:p w:rsidR="00000000" w:rsidDel="00000000" w:rsidP="00000000" w:rsidRDefault="00000000" w:rsidRPr="00000000" w14:paraId="00000299">
      <w:pPr>
        <w:rPr/>
      </w:pPr>
      <w:r w:rsidDel="00000000" w:rsidR="00000000" w:rsidRPr="00000000">
        <w:rPr>
          <w:rtl w:val="0"/>
        </w:rPr>
        <w:t xml:space="preserve">  ADD PRIMARY KEY (`id`),</w:t>
      </w:r>
    </w:p>
    <w:p w:rsidR="00000000" w:rsidDel="00000000" w:rsidP="00000000" w:rsidRDefault="00000000" w:rsidRPr="00000000" w14:paraId="0000029A">
      <w:pPr>
        <w:rPr/>
      </w:pPr>
      <w:r w:rsidDel="00000000" w:rsidR="00000000" w:rsidRPr="00000000">
        <w:rPr>
          <w:rtl w:val="0"/>
        </w:rPr>
        <w:t xml:space="preserve">  ADD KEY `fk_Tarea_Clase1_idx` (`Clase_id_clase`);</w:t>
      </w:r>
    </w:p>
    <w:p w:rsidR="00000000" w:rsidDel="00000000" w:rsidP="00000000" w:rsidRDefault="00000000" w:rsidRPr="00000000" w14:paraId="0000029B">
      <w:pPr>
        <w:rPr/>
      </w:pPr>
      <w:r w:rsidDel="00000000" w:rsidR="00000000" w:rsidRPr="00000000">
        <w:rPr>
          <w:rtl w:val="0"/>
        </w:rPr>
      </w:r>
    </w:p>
    <w:p w:rsidR="00000000" w:rsidDel="00000000" w:rsidP="00000000" w:rsidRDefault="00000000" w:rsidRPr="00000000" w14:paraId="0000029C">
      <w:pPr>
        <w:rPr/>
      </w:pPr>
      <w:r w:rsidDel="00000000" w:rsidR="00000000" w:rsidRPr="00000000">
        <w:rPr>
          <w:rtl w:val="0"/>
        </w:rPr>
        <w:t xml:space="preserve">--</w:t>
      </w:r>
    </w:p>
    <w:p w:rsidR="00000000" w:rsidDel="00000000" w:rsidP="00000000" w:rsidRDefault="00000000" w:rsidRPr="00000000" w14:paraId="0000029D">
      <w:pPr>
        <w:rPr/>
      </w:pPr>
      <w:r w:rsidDel="00000000" w:rsidR="00000000" w:rsidRPr="00000000">
        <w:rPr>
          <w:rtl w:val="0"/>
        </w:rPr>
        <w:t xml:space="preserve">-- AUTO_INCREMENT de las tablas volcadas</w:t>
      </w:r>
    </w:p>
    <w:p w:rsidR="00000000" w:rsidDel="00000000" w:rsidP="00000000" w:rsidRDefault="00000000" w:rsidRPr="00000000" w14:paraId="0000029E">
      <w:pPr>
        <w:rPr/>
      </w:pPr>
      <w:r w:rsidDel="00000000" w:rsidR="00000000" w:rsidRPr="00000000">
        <w:rPr>
          <w:rtl w:val="0"/>
        </w:rPr>
        <w:t xml:space="preserve">--</w:t>
      </w:r>
    </w:p>
    <w:p w:rsidR="00000000" w:rsidDel="00000000" w:rsidP="00000000" w:rsidRDefault="00000000" w:rsidRPr="00000000" w14:paraId="0000029F">
      <w:pPr>
        <w:rPr/>
      </w:pPr>
      <w:r w:rsidDel="00000000" w:rsidR="00000000" w:rsidRPr="00000000">
        <w:rPr>
          <w:rtl w:val="0"/>
        </w:rPr>
      </w:r>
    </w:p>
    <w:p w:rsidR="00000000" w:rsidDel="00000000" w:rsidP="00000000" w:rsidRDefault="00000000" w:rsidRPr="00000000" w14:paraId="000002A0">
      <w:pPr>
        <w:rPr/>
      </w:pPr>
      <w:r w:rsidDel="00000000" w:rsidR="00000000" w:rsidRPr="00000000">
        <w:rPr>
          <w:rtl w:val="0"/>
        </w:rPr>
        <w:t xml:space="preserve">--</w:t>
      </w:r>
    </w:p>
    <w:p w:rsidR="00000000" w:rsidDel="00000000" w:rsidP="00000000" w:rsidRDefault="00000000" w:rsidRPr="00000000" w14:paraId="000002A1">
      <w:pPr>
        <w:rPr/>
      </w:pPr>
      <w:r w:rsidDel="00000000" w:rsidR="00000000" w:rsidRPr="00000000">
        <w:rPr>
          <w:rtl w:val="0"/>
        </w:rPr>
        <w:t xml:space="preserve">-- AUTO_INCREMENT de la tabla `clase`</w:t>
      </w:r>
    </w:p>
    <w:p w:rsidR="00000000" w:rsidDel="00000000" w:rsidP="00000000" w:rsidRDefault="00000000" w:rsidRPr="00000000" w14:paraId="000002A2">
      <w:pPr>
        <w:rPr/>
      </w:pPr>
      <w:r w:rsidDel="00000000" w:rsidR="00000000" w:rsidRPr="00000000">
        <w:rPr>
          <w:rtl w:val="0"/>
        </w:rPr>
        <w:t xml:space="preserve">--</w:t>
      </w:r>
    </w:p>
    <w:p w:rsidR="00000000" w:rsidDel="00000000" w:rsidP="00000000" w:rsidRDefault="00000000" w:rsidRPr="00000000" w14:paraId="000002A3">
      <w:pPr>
        <w:rPr/>
      </w:pPr>
      <w:r w:rsidDel="00000000" w:rsidR="00000000" w:rsidRPr="00000000">
        <w:rPr>
          <w:rtl w:val="0"/>
        </w:rPr>
        <w:t xml:space="preserve">ALTER TABLE `clase`</w:t>
      </w:r>
    </w:p>
    <w:p w:rsidR="00000000" w:rsidDel="00000000" w:rsidP="00000000" w:rsidRDefault="00000000" w:rsidRPr="00000000" w14:paraId="000002A4">
      <w:pPr>
        <w:rPr/>
      </w:pPr>
      <w:r w:rsidDel="00000000" w:rsidR="00000000" w:rsidRPr="00000000">
        <w:rPr>
          <w:rtl w:val="0"/>
        </w:rPr>
        <w:t xml:space="preserve">  MODIFY `id_clase` int(11) NOT NULL AUTO_INCREMENT, AUTO_INCREMENT=11;</w:t>
      </w:r>
    </w:p>
    <w:p w:rsidR="00000000" w:rsidDel="00000000" w:rsidP="00000000" w:rsidRDefault="00000000" w:rsidRPr="00000000" w14:paraId="000002A5">
      <w:pPr>
        <w:rPr/>
      </w:pPr>
      <w:r w:rsidDel="00000000" w:rsidR="00000000" w:rsidRPr="00000000">
        <w:rPr>
          <w:rtl w:val="0"/>
        </w:rPr>
      </w:r>
    </w:p>
    <w:p w:rsidR="00000000" w:rsidDel="00000000" w:rsidP="00000000" w:rsidRDefault="00000000" w:rsidRPr="00000000" w14:paraId="000002A6">
      <w:pPr>
        <w:rPr/>
      </w:pPr>
      <w:r w:rsidDel="00000000" w:rsidR="00000000" w:rsidRPr="00000000">
        <w:rPr>
          <w:rtl w:val="0"/>
        </w:rPr>
        <w:t xml:space="preserve">--</w:t>
      </w:r>
    </w:p>
    <w:p w:rsidR="00000000" w:rsidDel="00000000" w:rsidP="00000000" w:rsidRDefault="00000000" w:rsidRPr="00000000" w14:paraId="000002A7">
      <w:pPr>
        <w:rPr/>
      </w:pPr>
      <w:r w:rsidDel="00000000" w:rsidR="00000000" w:rsidRPr="00000000">
        <w:rPr>
          <w:rtl w:val="0"/>
        </w:rPr>
        <w:t xml:space="preserve">-- AUTO_INCREMENT de la tabla `comentario`</w:t>
      </w:r>
    </w:p>
    <w:p w:rsidR="00000000" w:rsidDel="00000000" w:rsidP="00000000" w:rsidRDefault="00000000" w:rsidRPr="00000000" w14:paraId="000002A8">
      <w:pPr>
        <w:rPr/>
      </w:pPr>
      <w:r w:rsidDel="00000000" w:rsidR="00000000" w:rsidRPr="00000000">
        <w:rPr>
          <w:rtl w:val="0"/>
        </w:rPr>
        <w:t xml:space="preserve">--</w:t>
      </w:r>
    </w:p>
    <w:p w:rsidR="00000000" w:rsidDel="00000000" w:rsidP="00000000" w:rsidRDefault="00000000" w:rsidRPr="00000000" w14:paraId="000002A9">
      <w:pPr>
        <w:rPr/>
      </w:pPr>
      <w:r w:rsidDel="00000000" w:rsidR="00000000" w:rsidRPr="00000000">
        <w:rPr>
          <w:rtl w:val="0"/>
        </w:rPr>
        <w:t xml:space="preserve">ALTER TABLE `comentario`</w:t>
      </w:r>
    </w:p>
    <w:p w:rsidR="00000000" w:rsidDel="00000000" w:rsidP="00000000" w:rsidRDefault="00000000" w:rsidRPr="00000000" w14:paraId="000002AA">
      <w:pPr>
        <w:rPr/>
      </w:pPr>
      <w:r w:rsidDel="00000000" w:rsidR="00000000" w:rsidRPr="00000000">
        <w:rPr>
          <w:rtl w:val="0"/>
        </w:rPr>
        <w:t xml:space="preserve">  MODIFY `id` int(11) NOT NULL AUTO_INCREMENT, AUTO_INCREMENT=12;</w:t>
      </w:r>
    </w:p>
    <w:p w:rsidR="00000000" w:rsidDel="00000000" w:rsidP="00000000" w:rsidRDefault="00000000" w:rsidRPr="00000000" w14:paraId="000002AB">
      <w:pPr>
        <w:rPr/>
      </w:pPr>
      <w:r w:rsidDel="00000000" w:rsidR="00000000" w:rsidRPr="00000000">
        <w:rPr>
          <w:rtl w:val="0"/>
        </w:rPr>
      </w:r>
    </w:p>
    <w:p w:rsidR="00000000" w:rsidDel="00000000" w:rsidP="00000000" w:rsidRDefault="00000000" w:rsidRPr="00000000" w14:paraId="000002AC">
      <w:pPr>
        <w:rPr/>
      </w:pPr>
      <w:r w:rsidDel="00000000" w:rsidR="00000000" w:rsidRPr="00000000">
        <w:rPr>
          <w:rtl w:val="0"/>
        </w:rPr>
        <w:t xml:space="preserve">--</w:t>
      </w:r>
    </w:p>
    <w:p w:rsidR="00000000" w:rsidDel="00000000" w:rsidP="00000000" w:rsidRDefault="00000000" w:rsidRPr="00000000" w14:paraId="000002AD">
      <w:pPr>
        <w:rPr/>
      </w:pPr>
      <w:r w:rsidDel="00000000" w:rsidR="00000000" w:rsidRPr="00000000">
        <w:rPr>
          <w:rtl w:val="0"/>
        </w:rPr>
        <w:t xml:space="preserve">-- AUTO_INCREMENT de la tabla `entrega`</w:t>
      </w:r>
    </w:p>
    <w:p w:rsidR="00000000" w:rsidDel="00000000" w:rsidP="00000000" w:rsidRDefault="00000000" w:rsidRPr="00000000" w14:paraId="000002AE">
      <w:pPr>
        <w:rPr/>
      </w:pPr>
      <w:r w:rsidDel="00000000" w:rsidR="00000000" w:rsidRPr="00000000">
        <w:rPr>
          <w:rtl w:val="0"/>
        </w:rPr>
        <w:t xml:space="preserve">--</w:t>
      </w:r>
    </w:p>
    <w:p w:rsidR="00000000" w:rsidDel="00000000" w:rsidP="00000000" w:rsidRDefault="00000000" w:rsidRPr="00000000" w14:paraId="000002AF">
      <w:pPr>
        <w:rPr/>
      </w:pPr>
      <w:r w:rsidDel="00000000" w:rsidR="00000000" w:rsidRPr="00000000">
        <w:rPr>
          <w:rtl w:val="0"/>
        </w:rPr>
        <w:t xml:space="preserve">ALTER TABLE `entrega`</w:t>
      </w:r>
    </w:p>
    <w:p w:rsidR="00000000" w:rsidDel="00000000" w:rsidP="00000000" w:rsidRDefault="00000000" w:rsidRPr="00000000" w14:paraId="000002B0">
      <w:pPr>
        <w:rPr/>
      </w:pPr>
      <w:r w:rsidDel="00000000" w:rsidR="00000000" w:rsidRPr="00000000">
        <w:rPr>
          <w:rtl w:val="0"/>
        </w:rPr>
        <w:t xml:space="preserve">  MODIFY `id_entrega` int(11) NOT NULL AUTO_INCREMENT, AUTO_INCREMENT=4;</w:t>
      </w:r>
    </w:p>
    <w:p w:rsidR="00000000" w:rsidDel="00000000" w:rsidP="00000000" w:rsidRDefault="00000000" w:rsidRPr="00000000" w14:paraId="000002B1">
      <w:pPr>
        <w:rPr/>
      </w:pPr>
      <w:r w:rsidDel="00000000" w:rsidR="00000000" w:rsidRPr="00000000">
        <w:rPr>
          <w:rtl w:val="0"/>
        </w:rPr>
      </w:r>
    </w:p>
    <w:p w:rsidR="00000000" w:rsidDel="00000000" w:rsidP="00000000" w:rsidRDefault="00000000" w:rsidRPr="00000000" w14:paraId="000002B2">
      <w:pPr>
        <w:rPr/>
      </w:pPr>
      <w:r w:rsidDel="00000000" w:rsidR="00000000" w:rsidRPr="00000000">
        <w:rPr>
          <w:rtl w:val="0"/>
        </w:rPr>
        <w:t xml:space="preserve">--</w:t>
      </w:r>
    </w:p>
    <w:p w:rsidR="00000000" w:rsidDel="00000000" w:rsidP="00000000" w:rsidRDefault="00000000" w:rsidRPr="00000000" w14:paraId="000002B3">
      <w:pPr>
        <w:rPr/>
      </w:pPr>
      <w:r w:rsidDel="00000000" w:rsidR="00000000" w:rsidRPr="00000000">
        <w:rPr>
          <w:rtl w:val="0"/>
        </w:rPr>
        <w:t xml:space="preserve">-- AUTO_INCREMENT de la tabla `tarea`</w:t>
      </w:r>
    </w:p>
    <w:p w:rsidR="00000000" w:rsidDel="00000000" w:rsidP="00000000" w:rsidRDefault="00000000" w:rsidRPr="00000000" w14:paraId="000002B4">
      <w:pPr>
        <w:rPr/>
      </w:pPr>
      <w:r w:rsidDel="00000000" w:rsidR="00000000" w:rsidRPr="00000000">
        <w:rPr>
          <w:rtl w:val="0"/>
        </w:rPr>
        <w:t xml:space="preserve">--</w:t>
      </w:r>
    </w:p>
    <w:p w:rsidR="00000000" w:rsidDel="00000000" w:rsidP="00000000" w:rsidRDefault="00000000" w:rsidRPr="00000000" w14:paraId="000002B5">
      <w:pPr>
        <w:rPr/>
      </w:pPr>
      <w:r w:rsidDel="00000000" w:rsidR="00000000" w:rsidRPr="00000000">
        <w:rPr>
          <w:rtl w:val="0"/>
        </w:rPr>
        <w:t xml:space="preserve">ALTER TABLE `tarea`</w:t>
      </w:r>
    </w:p>
    <w:p w:rsidR="00000000" w:rsidDel="00000000" w:rsidP="00000000" w:rsidRDefault="00000000" w:rsidRPr="00000000" w14:paraId="000002B6">
      <w:pPr>
        <w:rPr/>
      </w:pPr>
      <w:r w:rsidDel="00000000" w:rsidR="00000000" w:rsidRPr="00000000">
        <w:rPr>
          <w:rtl w:val="0"/>
        </w:rPr>
        <w:t xml:space="preserve">  MODIFY `id` int(11) NOT NULL AUTO_INCREMENT, AUTO_INCREMENT=7;</w:t>
      </w:r>
    </w:p>
    <w:p w:rsidR="00000000" w:rsidDel="00000000" w:rsidP="00000000" w:rsidRDefault="00000000" w:rsidRPr="00000000" w14:paraId="000002B7">
      <w:pPr>
        <w:rPr/>
      </w:pPr>
      <w:r w:rsidDel="00000000" w:rsidR="00000000" w:rsidRPr="00000000">
        <w:rPr>
          <w:rtl w:val="0"/>
        </w:rPr>
      </w:r>
    </w:p>
    <w:p w:rsidR="00000000" w:rsidDel="00000000" w:rsidP="00000000" w:rsidRDefault="00000000" w:rsidRPr="00000000" w14:paraId="000002B8">
      <w:pPr>
        <w:rPr/>
      </w:pPr>
      <w:r w:rsidDel="00000000" w:rsidR="00000000" w:rsidRPr="00000000">
        <w:rPr>
          <w:rtl w:val="0"/>
        </w:rPr>
        <w:t xml:space="preserve">--</w:t>
      </w:r>
    </w:p>
    <w:p w:rsidR="00000000" w:rsidDel="00000000" w:rsidP="00000000" w:rsidRDefault="00000000" w:rsidRPr="00000000" w14:paraId="000002B9">
      <w:pPr>
        <w:rPr/>
      </w:pPr>
      <w:r w:rsidDel="00000000" w:rsidR="00000000" w:rsidRPr="00000000">
        <w:rPr>
          <w:rtl w:val="0"/>
        </w:rPr>
        <w:t xml:space="preserve">-- Restricciones para tablas volcadas</w:t>
      </w:r>
    </w:p>
    <w:p w:rsidR="00000000" w:rsidDel="00000000" w:rsidP="00000000" w:rsidRDefault="00000000" w:rsidRPr="00000000" w14:paraId="000002BA">
      <w:pPr>
        <w:rPr/>
      </w:pPr>
      <w:r w:rsidDel="00000000" w:rsidR="00000000" w:rsidRPr="00000000">
        <w:rPr>
          <w:rtl w:val="0"/>
        </w:rPr>
        <w:t xml:space="preserve">--</w:t>
      </w:r>
    </w:p>
    <w:p w:rsidR="00000000" w:rsidDel="00000000" w:rsidP="00000000" w:rsidRDefault="00000000" w:rsidRPr="00000000" w14:paraId="000002BB">
      <w:pPr>
        <w:rPr/>
      </w:pPr>
      <w:r w:rsidDel="00000000" w:rsidR="00000000" w:rsidRPr="00000000">
        <w:rPr>
          <w:rtl w:val="0"/>
        </w:rPr>
      </w:r>
    </w:p>
    <w:p w:rsidR="00000000" w:rsidDel="00000000" w:rsidP="00000000" w:rsidRDefault="00000000" w:rsidRPr="00000000" w14:paraId="000002BC">
      <w:pPr>
        <w:rPr/>
      </w:pPr>
      <w:r w:rsidDel="00000000" w:rsidR="00000000" w:rsidRPr="00000000">
        <w:rPr>
          <w:rtl w:val="0"/>
        </w:rPr>
        <w:t xml:space="preserve">--</w:t>
      </w:r>
    </w:p>
    <w:p w:rsidR="00000000" w:rsidDel="00000000" w:rsidP="00000000" w:rsidRDefault="00000000" w:rsidRPr="00000000" w14:paraId="000002BD">
      <w:pPr>
        <w:rPr/>
      </w:pPr>
      <w:r w:rsidDel="00000000" w:rsidR="00000000" w:rsidRPr="00000000">
        <w:rPr>
          <w:rtl w:val="0"/>
        </w:rPr>
        <w:t xml:space="preserve">-- Filtros para la tabla `clase`</w:t>
      </w:r>
    </w:p>
    <w:p w:rsidR="00000000" w:rsidDel="00000000" w:rsidP="00000000" w:rsidRDefault="00000000" w:rsidRPr="00000000" w14:paraId="000002BE">
      <w:pPr>
        <w:rPr/>
      </w:pPr>
      <w:r w:rsidDel="00000000" w:rsidR="00000000" w:rsidRPr="00000000">
        <w:rPr>
          <w:rtl w:val="0"/>
        </w:rPr>
        <w:t xml:space="preserve">--</w:t>
      </w:r>
    </w:p>
    <w:p w:rsidR="00000000" w:rsidDel="00000000" w:rsidP="00000000" w:rsidRDefault="00000000" w:rsidRPr="00000000" w14:paraId="000002BF">
      <w:pPr>
        <w:rPr/>
      </w:pPr>
      <w:r w:rsidDel="00000000" w:rsidR="00000000" w:rsidRPr="00000000">
        <w:rPr>
          <w:rtl w:val="0"/>
        </w:rPr>
        <w:t xml:space="preserve">ALTER TABLE `clase`</w:t>
      </w:r>
    </w:p>
    <w:p w:rsidR="00000000" w:rsidDel="00000000" w:rsidP="00000000" w:rsidRDefault="00000000" w:rsidRPr="00000000" w14:paraId="000002C0">
      <w:pPr>
        <w:rPr/>
      </w:pPr>
      <w:r w:rsidDel="00000000" w:rsidR="00000000" w:rsidRPr="00000000">
        <w:rPr>
          <w:rtl w:val="0"/>
        </w:rPr>
        <w:t xml:space="preserve">  ADD CONSTRAINT `fk_Clase_Cuenta1` FOREIGN KEY (`Cuenta_Usuario`) REFERENCES `cuenta` (`Usuario`) ON DELETE NO ACTION ON UPDATE NO ACTION;</w:t>
      </w:r>
    </w:p>
    <w:p w:rsidR="00000000" w:rsidDel="00000000" w:rsidP="00000000" w:rsidRDefault="00000000" w:rsidRPr="00000000" w14:paraId="000002C1">
      <w:pPr>
        <w:rPr/>
      </w:pPr>
      <w:r w:rsidDel="00000000" w:rsidR="00000000" w:rsidRPr="00000000">
        <w:rPr>
          <w:rtl w:val="0"/>
        </w:rPr>
      </w:r>
    </w:p>
    <w:p w:rsidR="00000000" w:rsidDel="00000000" w:rsidP="00000000" w:rsidRDefault="00000000" w:rsidRPr="00000000" w14:paraId="000002C2">
      <w:pPr>
        <w:rPr/>
      </w:pPr>
      <w:r w:rsidDel="00000000" w:rsidR="00000000" w:rsidRPr="00000000">
        <w:rPr>
          <w:rtl w:val="0"/>
        </w:rPr>
        <w:t xml:space="preserve">--</w:t>
      </w:r>
    </w:p>
    <w:p w:rsidR="00000000" w:rsidDel="00000000" w:rsidP="00000000" w:rsidRDefault="00000000" w:rsidRPr="00000000" w14:paraId="000002C3">
      <w:pPr>
        <w:rPr/>
      </w:pPr>
      <w:r w:rsidDel="00000000" w:rsidR="00000000" w:rsidRPr="00000000">
        <w:rPr>
          <w:rtl w:val="0"/>
        </w:rPr>
        <w:t xml:space="preserve">-- Filtros para la tabla `comentario`</w:t>
      </w:r>
    </w:p>
    <w:p w:rsidR="00000000" w:rsidDel="00000000" w:rsidP="00000000" w:rsidRDefault="00000000" w:rsidRPr="00000000" w14:paraId="000002C4">
      <w:pPr>
        <w:rPr/>
      </w:pPr>
      <w:r w:rsidDel="00000000" w:rsidR="00000000" w:rsidRPr="00000000">
        <w:rPr>
          <w:rtl w:val="0"/>
        </w:rPr>
        <w:t xml:space="preserve">--</w:t>
      </w:r>
    </w:p>
    <w:p w:rsidR="00000000" w:rsidDel="00000000" w:rsidP="00000000" w:rsidRDefault="00000000" w:rsidRPr="00000000" w14:paraId="000002C5">
      <w:pPr>
        <w:rPr/>
      </w:pPr>
      <w:r w:rsidDel="00000000" w:rsidR="00000000" w:rsidRPr="00000000">
        <w:rPr>
          <w:rtl w:val="0"/>
        </w:rPr>
        <w:t xml:space="preserve">ALTER TABLE `comentario`</w:t>
      </w:r>
    </w:p>
    <w:p w:rsidR="00000000" w:rsidDel="00000000" w:rsidP="00000000" w:rsidRDefault="00000000" w:rsidRPr="00000000" w14:paraId="000002C6">
      <w:pPr>
        <w:rPr/>
      </w:pPr>
      <w:r w:rsidDel="00000000" w:rsidR="00000000" w:rsidRPr="00000000">
        <w:rPr>
          <w:rtl w:val="0"/>
        </w:rPr>
        <w:t xml:space="preserve">  ADD CONSTRAINT `fk_Comentario_Clase1` FOREIGN KEY (`Clase_id_clase`) REFERENCES `clase` (`id_clase`) ON DELETE NO ACTION ON UPDATE NO ACTION,</w:t>
      </w:r>
    </w:p>
    <w:p w:rsidR="00000000" w:rsidDel="00000000" w:rsidP="00000000" w:rsidRDefault="00000000" w:rsidRPr="00000000" w14:paraId="000002C7">
      <w:pPr>
        <w:rPr/>
      </w:pPr>
      <w:r w:rsidDel="00000000" w:rsidR="00000000" w:rsidRPr="00000000">
        <w:rPr>
          <w:rtl w:val="0"/>
        </w:rPr>
        <w:t xml:space="preserve">  ADD CONSTRAINT `fk_Comentario_Cuenta1` FOREIGN KEY (`Cuenta_Usuario`) REFERENCES `cuenta` (`Usuario`) ON DELETE NO ACTION ON UPDATE NO ACTION;</w:t>
      </w:r>
    </w:p>
    <w:p w:rsidR="00000000" w:rsidDel="00000000" w:rsidP="00000000" w:rsidRDefault="00000000" w:rsidRPr="00000000" w14:paraId="000002C8">
      <w:pPr>
        <w:rPr/>
      </w:pPr>
      <w:r w:rsidDel="00000000" w:rsidR="00000000" w:rsidRPr="00000000">
        <w:rPr>
          <w:rtl w:val="0"/>
        </w:rPr>
      </w:r>
    </w:p>
    <w:p w:rsidR="00000000" w:rsidDel="00000000" w:rsidP="00000000" w:rsidRDefault="00000000" w:rsidRPr="00000000" w14:paraId="000002C9">
      <w:pPr>
        <w:rPr/>
      </w:pPr>
      <w:r w:rsidDel="00000000" w:rsidR="00000000" w:rsidRPr="00000000">
        <w:rPr>
          <w:rtl w:val="0"/>
        </w:rPr>
        <w:t xml:space="preserve">--</w:t>
      </w:r>
    </w:p>
    <w:p w:rsidR="00000000" w:rsidDel="00000000" w:rsidP="00000000" w:rsidRDefault="00000000" w:rsidRPr="00000000" w14:paraId="000002CA">
      <w:pPr>
        <w:rPr/>
      </w:pPr>
      <w:r w:rsidDel="00000000" w:rsidR="00000000" w:rsidRPr="00000000">
        <w:rPr>
          <w:rtl w:val="0"/>
        </w:rPr>
        <w:t xml:space="preserve">-- Filtros para la tabla `cuenta_has_clase`</w:t>
      </w:r>
    </w:p>
    <w:p w:rsidR="00000000" w:rsidDel="00000000" w:rsidP="00000000" w:rsidRDefault="00000000" w:rsidRPr="00000000" w14:paraId="000002CB">
      <w:pPr>
        <w:rPr/>
      </w:pPr>
      <w:r w:rsidDel="00000000" w:rsidR="00000000" w:rsidRPr="00000000">
        <w:rPr>
          <w:rtl w:val="0"/>
        </w:rPr>
        <w:t xml:space="preserve">--</w:t>
      </w:r>
    </w:p>
    <w:p w:rsidR="00000000" w:rsidDel="00000000" w:rsidP="00000000" w:rsidRDefault="00000000" w:rsidRPr="00000000" w14:paraId="000002CC">
      <w:pPr>
        <w:rPr/>
      </w:pPr>
      <w:r w:rsidDel="00000000" w:rsidR="00000000" w:rsidRPr="00000000">
        <w:rPr>
          <w:rtl w:val="0"/>
        </w:rPr>
        <w:t xml:space="preserve">ALTER TABLE `cuenta_has_clase`</w:t>
      </w:r>
    </w:p>
    <w:p w:rsidR="00000000" w:rsidDel="00000000" w:rsidP="00000000" w:rsidRDefault="00000000" w:rsidRPr="00000000" w14:paraId="000002CD">
      <w:pPr>
        <w:rPr/>
      </w:pPr>
      <w:r w:rsidDel="00000000" w:rsidR="00000000" w:rsidRPr="00000000">
        <w:rPr>
          <w:rtl w:val="0"/>
        </w:rPr>
        <w:t xml:space="preserve">  ADD CONSTRAINT `fk_Cuenta_has_Clase_Clase1` FOREIGN KEY (`Clase_id_clase`) REFERENCES `clase` (`id_clase`) ON DELETE NO ACTION ON UPDATE NO ACTION,</w:t>
      </w:r>
    </w:p>
    <w:p w:rsidR="00000000" w:rsidDel="00000000" w:rsidP="00000000" w:rsidRDefault="00000000" w:rsidRPr="00000000" w14:paraId="000002CE">
      <w:pPr>
        <w:rPr/>
      </w:pPr>
      <w:r w:rsidDel="00000000" w:rsidR="00000000" w:rsidRPr="00000000">
        <w:rPr>
          <w:rtl w:val="0"/>
        </w:rPr>
        <w:t xml:space="preserve">  ADD CONSTRAINT `fk_Cuenta_has_Clase_Cuenta1` FOREIGN KEY (`Cuenta_Usuario`) REFERENCES `cuenta` (`Usuario`) ON DELETE NO ACTION ON UPDATE NO ACTION;</w:t>
      </w:r>
    </w:p>
    <w:p w:rsidR="00000000" w:rsidDel="00000000" w:rsidP="00000000" w:rsidRDefault="00000000" w:rsidRPr="00000000" w14:paraId="000002CF">
      <w:pPr>
        <w:rPr/>
      </w:pPr>
      <w:r w:rsidDel="00000000" w:rsidR="00000000" w:rsidRPr="00000000">
        <w:rPr>
          <w:rtl w:val="0"/>
        </w:rPr>
      </w:r>
    </w:p>
    <w:p w:rsidR="00000000" w:rsidDel="00000000" w:rsidP="00000000" w:rsidRDefault="00000000" w:rsidRPr="00000000" w14:paraId="000002D0">
      <w:pPr>
        <w:rPr/>
      </w:pPr>
      <w:r w:rsidDel="00000000" w:rsidR="00000000" w:rsidRPr="00000000">
        <w:rPr>
          <w:rtl w:val="0"/>
        </w:rPr>
        <w:t xml:space="preserve">--</w:t>
      </w:r>
    </w:p>
    <w:p w:rsidR="00000000" w:rsidDel="00000000" w:rsidP="00000000" w:rsidRDefault="00000000" w:rsidRPr="00000000" w14:paraId="000002D1">
      <w:pPr>
        <w:rPr/>
      </w:pPr>
      <w:r w:rsidDel="00000000" w:rsidR="00000000" w:rsidRPr="00000000">
        <w:rPr>
          <w:rtl w:val="0"/>
        </w:rPr>
        <w:t xml:space="preserve">-- Filtros para la tabla `entrega`</w:t>
      </w:r>
    </w:p>
    <w:p w:rsidR="00000000" w:rsidDel="00000000" w:rsidP="00000000" w:rsidRDefault="00000000" w:rsidRPr="00000000" w14:paraId="000002D2">
      <w:pPr>
        <w:rPr/>
      </w:pPr>
      <w:r w:rsidDel="00000000" w:rsidR="00000000" w:rsidRPr="00000000">
        <w:rPr>
          <w:rtl w:val="0"/>
        </w:rPr>
        <w:t xml:space="preserve">--</w:t>
      </w:r>
    </w:p>
    <w:p w:rsidR="00000000" w:rsidDel="00000000" w:rsidP="00000000" w:rsidRDefault="00000000" w:rsidRPr="00000000" w14:paraId="000002D3">
      <w:pPr>
        <w:rPr/>
      </w:pPr>
      <w:r w:rsidDel="00000000" w:rsidR="00000000" w:rsidRPr="00000000">
        <w:rPr>
          <w:rtl w:val="0"/>
        </w:rPr>
        <w:t xml:space="preserve">ALTER TABLE `entrega`</w:t>
      </w:r>
    </w:p>
    <w:p w:rsidR="00000000" w:rsidDel="00000000" w:rsidP="00000000" w:rsidRDefault="00000000" w:rsidRPr="00000000" w14:paraId="000002D4">
      <w:pPr>
        <w:rPr/>
      </w:pPr>
      <w:r w:rsidDel="00000000" w:rsidR="00000000" w:rsidRPr="00000000">
        <w:rPr>
          <w:rtl w:val="0"/>
        </w:rPr>
        <w:t xml:space="preserve">  ADD CONSTRAINT `fk_Entrega_Cuenta1` FOREIGN KEY (`Cuenta_Usuario`) REFERENCES `cuenta` (`Usuario`) ON DELETE NO ACTION ON UPDATE NO ACTION,</w:t>
      </w:r>
    </w:p>
    <w:p w:rsidR="00000000" w:rsidDel="00000000" w:rsidP="00000000" w:rsidRDefault="00000000" w:rsidRPr="00000000" w14:paraId="000002D5">
      <w:pPr>
        <w:rPr/>
      </w:pPr>
      <w:r w:rsidDel="00000000" w:rsidR="00000000" w:rsidRPr="00000000">
        <w:rPr>
          <w:rtl w:val="0"/>
        </w:rPr>
        <w:t xml:space="preserve">  ADD CONSTRAINT `fk_Entrega_Tarea1` FOREIGN KEY (`Tarea_id`) REFERENCES `tarea` (`id`) ON DELETE NO ACTION ON UPDATE NO ACTION;</w:t>
      </w:r>
    </w:p>
    <w:p w:rsidR="00000000" w:rsidDel="00000000" w:rsidP="00000000" w:rsidRDefault="00000000" w:rsidRPr="00000000" w14:paraId="000002D6">
      <w:pPr>
        <w:rPr/>
      </w:pPr>
      <w:r w:rsidDel="00000000" w:rsidR="00000000" w:rsidRPr="00000000">
        <w:rPr>
          <w:rtl w:val="0"/>
        </w:rPr>
      </w:r>
    </w:p>
    <w:p w:rsidR="00000000" w:rsidDel="00000000" w:rsidP="00000000" w:rsidRDefault="00000000" w:rsidRPr="00000000" w14:paraId="000002D7">
      <w:pPr>
        <w:rPr/>
      </w:pPr>
      <w:r w:rsidDel="00000000" w:rsidR="00000000" w:rsidRPr="00000000">
        <w:rPr>
          <w:rtl w:val="0"/>
        </w:rPr>
        <w:t xml:space="preserve">--</w:t>
      </w:r>
    </w:p>
    <w:p w:rsidR="00000000" w:rsidDel="00000000" w:rsidP="00000000" w:rsidRDefault="00000000" w:rsidRPr="00000000" w14:paraId="000002D8">
      <w:pPr>
        <w:rPr/>
      </w:pPr>
      <w:r w:rsidDel="00000000" w:rsidR="00000000" w:rsidRPr="00000000">
        <w:rPr>
          <w:rtl w:val="0"/>
        </w:rPr>
        <w:t xml:space="preserve">-- Filtros para la tabla `informacion`</w:t>
      </w:r>
    </w:p>
    <w:p w:rsidR="00000000" w:rsidDel="00000000" w:rsidP="00000000" w:rsidRDefault="00000000" w:rsidRPr="00000000" w14:paraId="000002D9">
      <w:pPr>
        <w:rPr/>
      </w:pPr>
      <w:r w:rsidDel="00000000" w:rsidR="00000000" w:rsidRPr="00000000">
        <w:rPr>
          <w:rtl w:val="0"/>
        </w:rPr>
        <w:t xml:space="preserve">--</w:t>
      </w:r>
    </w:p>
    <w:p w:rsidR="00000000" w:rsidDel="00000000" w:rsidP="00000000" w:rsidRDefault="00000000" w:rsidRPr="00000000" w14:paraId="000002DA">
      <w:pPr>
        <w:rPr/>
      </w:pPr>
      <w:r w:rsidDel="00000000" w:rsidR="00000000" w:rsidRPr="00000000">
        <w:rPr>
          <w:rtl w:val="0"/>
        </w:rPr>
        <w:t xml:space="preserve">ALTER TABLE `informacion`</w:t>
      </w:r>
    </w:p>
    <w:p w:rsidR="00000000" w:rsidDel="00000000" w:rsidP="00000000" w:rsidRDefault="00000000" w:rsidRPr="00000000" w14:paraId="000002DB">
      <w:pPr>
        <w:rPr/>
      </w:pPr>
      <w:r w:rsidDel="00000000" w:rsidR="00000000" w:rsidRPr="00000000">
        <w:rPr>
          <w:rtl w:val="0"/>
        </w:rPr>
        <w:t xml:space="preserve">  ADD CONSTRAINT `fk_Informacion_Cuenta` FOREIGN KEY (`Cuenta_Usuario`) REFERENCES `cuenta` (`Usuario`) ON DELETE NO ACTION ON UPDATE NO ACTION;</w:t>
      </w:r>
    </w:p>
    <w:p w:rsidR="00000000" w:rsidDel="00000000" w:rsidP="00000000" w:rsidRDefault="00000000" w:rsidRPr="00000000" w14:paraId="000002DC">
      <w:pPr>
        <w:rPr/>
      </w:pPr>
      <w:r w:rsidDel="00000000" w:rsidR="00000000" w:rsidRPr="00000000">
        <w:rPr>
          <w:rtl w:val="0"/>
        </w:rPr>
      </w:r>
    </w:p>
    <w:p w:rsidR="00000000" w:rsidDel="00000000" w:rsidP="00000000" w:rsidRDefault="00000000" w:rsidRPr="00000000" w14:paraId="000002DD">
      <w:pPr>
        <w:rPr/>
      </w:pPr>
      <w:r w:rsidDel="00000000" w:rsidR="00000000" w:rsidRPr="00000000">
        <w:rPr>
          <w:rtl w:val="0"/>
        </w:rPr>
        <w:t xml:space="preserve">--</w:t>
      </w:r>
    </w:p>
    <w:p w:rsidR="00000000" w:rsidDel="00000000" w:rsidP="00000000" w:rsidRDefault="00000000" w:rsidRPr="00000000" w14:paraId="000002DE">
      <w:pPr>
        <w:rPr/>
      </w:pPr>
      <w:r w:rsidDel="00000000" w:rsidR="00000000" w:rsidRPr="00000000">
        <w:rPr>
          <w:rtl w:val="0"/>
        </w:rPr>
        <w:t xml:space="preserve">-- Filtros para la tabla `tarea`</w:t>
      </w:r>
    </w:p>
    <w:p w:rsidR="00000000" w:rsidDel="00000000" w:rsidP="00000000" w:rsidRDefault="00000000" w:rsidRPr="00000000" w14:paraId="000002DF">
      <w:pPr>
        <w:rPr/>
      </w:pPr>
      <w:r w:rsidDel="00000000" w:rsidR="00000000" w:rsidRPr="00000000">
        <w:rPr>
          <w:rtl w:val="0"/>
        </w:rPr>
        <w:t xml:space="preserve">--</w:t>
      </w:r>
    </w:p>
    <w:p w:rsidR="00000000" w:rsidDel="00000000" w:rsidP="00000000" w:rsidRDefault="00000000" w:rsidRPr="00000000" w14:paraId="000002E0">
      <w:pPr>
        <w:rPr/>
      </w:pPr>
      <w:r w:rsidDel="00000000" w:rsidR="00000000" w:rsidRPr="00000000">
        <w:rPr>
          <w:rtl w:val="0"/>
        </w:rPr>
        <w:t xml:space="preserve">ALTER TABLE `tarea`</w:t>
      </w:r>
    </w:p>
    <w:p w:rsidR="00000000" w:rsidDel="00000000" w:rsidP="00000000" w:rsidRDefault="00000000" w:rsidRPr="00000000" w14:paraId="000002E1">
      <w:pPr>
        <w:rPr/>
      </w:pPr>
      <w:r w:rsidDel="00000000" w:rsidR="00000000" w:rsidRPr="00000000">
        <w:rPr>
          <w:rtl w:val="0"/>
        </w:rPr>
        <w:t xml:space="preserve">  ADD CONSTRAINT `fk_Tarea_Clase1` FOREIGN KEY (`Clase_id_clase`) REFERENCES `clase` (`id_clase`) ON DELETE NO ACTION ON UPDATE NO ACTION;</w:t>
      </w:r>
    </w:p>
    <w:p w:rsidR="00000000" w:rsidDel="00000000" w:rsidP="00000000" w:rsidRDefault="00000000" w:rsidRPr="00000000" w14:paraId="000002E2">
      <w:pPr>
        <w:rPr/>
      </w:pPr>
      <w:r w:rsidDel="00000000" w:rsidR="00000000" w:rsidRPr="00000000">
        <w:rPr>
          <w:rtl w:val="0"/>
        </w:rPr>
        <w:t xml:space="preserve">COMMIT;</w:t>
      </w:r>
    </w:p>
    <w:p w:rsidR="00000000" w:rsidDel="00000000" w:rsidP="00000000" w:rsidRDefault="00000000" w:rsidRPr="00000000" w14:paraId="000002E3">
      <w:pPr>
        <w:rPr/>
      </w:pPr>
      <w:r w:rsidDel="00000000" w:rsidR="00000000" w:rsidRPr="00000000">
        <w:rPr>
          <w:rtl w:val="0"/>
        </w:rPr>
      </w:r>
    </w:p>
    <w:p w:rsidR="00000000" w:rsidDel="00000000" w:rsidP="00000000" w:rsidRDefault="00000000" w:rsidRPr="00000000" w14:paraId="000002E4">
      <w:pPr>
        <w:rPr/>
      </w:pPr>
      <w:r w:rsidDel="00000000" w:rsidR="00000000" w:rsidRPr="00000000">
        <w:rPr>
          <w:rtl w:val="0"/>
        </w:rPr>
        <w:t xml:space="preserve">/*!40101 SET CHARACTER_SET_CLIENT=@OLD_CHARACTER_SET_CLIENT */;</w:t>
      </w:r>
    </w:p>
    <w:p w:rsidR="00000000" w:rsidDel="00000000" w:rsidP="00000000" w:rsidRDefault="00000000" w:rsidRPr="00000000" w14:paraId="000002E5">
      <w:pPr>
        <w:rPr/>
      </w:pPr>
      <w:r w:rsidDel="00000000" w:rsidR="00000000" w:rsidRPr="00000000">
        <w:rPr>
          <w:rtl w:val="0"/>
        </w:rPr>
        <w:t xml:space="preserve">/*!40101 SET CHARACTER_SET_RESULTS=@OLD_CHARACTER_SET_RESULTS */;</w:t>
      </w:r>
    </w:p>
    <w:p w:rsidR="00000000" w:rsidDel="00000000" w:rsidP="00000000" w:rsidRDefault="00000000" w:rsidRPr="00000000" w14:paraId="000002E6">
      <w:pPr>
        <w:rPr/>
      </w:pPr>
      <w:r w:rsidDel="00000000" w:rsidR="00000000" w:rsidRPr="00000000">
        <w:rPr>
          <w:rtl w:val="0"/>
        </w:rPr>
        <w:t xml:space="preserve">/*!40101 SET COLLATION_CONNECTION=@OLD_COLLATION_CONNECTION */;</w:t>
      </w:r>
      <w:r w:rsidDel="00000000" w:rsidR="00000000" w:rsidRPr="00000000">
        <w:rPr>
          <w:rtl w:val="0"/>
        </w:rPr>
      </w:r>
    </w:p>
    <w:p w:rsidR="00000000" w:rsidDel="00000000" w:rsidP="00000000" w:rsidRDefault="00000000" w:rsidRPr="00000000" w14:paraId="000002E7">
      <w:pPr>
        <w:pStyle w:val="Heading3"/>
        <w:ind w:left="0" w:firstLine="0"/>
        <w:rPr/>
      </w:pPr>
      <w:bookmarkStart w:colFirst="0" w:colLast="0" w:name="_qsh70q" w:id="73"/>
      <w:bookmarkEnd w:id="73"/>
      <w:r w:rsidDel="00000000" w:rsidR="00000000" w:rsidRPr="00000000">
        <w:rPr>
          <w:rtl w:val="0"/>
        </w:rPr>
        <w:t xml:space="preserve">5.1.3. Presentación – Interfaz Gráfica del Usuario</w:t>
      </w:r>
    </w:p>
    <w:p w:rsidR="00000000" w:rsidDel="00000000" w:rsidP="00000000" w:rsidRDefault="00000000" w:rsidRPr="00000000" w14:paraId="000002E8">
      <w:pPr>
        <w:jc w:val="center"/>
        <w:rPr/>
      </w:pPr>
      <w:r w:rsidDel="00000000" w:rsidR="00000000" w:rsidRPr="00000000">
        <w:rPr/>
        <w:drawing>
          <wp:inline distB="114300" distT="114300" distL="114300" distR="114300">
            <wp:extent cx="4396275" cy="4396275"/>
            <wp:effectExtent b="0" l="0" r="0" t="0"/>
            <wp:docPr id="8" name="image10.png"/>
            <a:graphic>
              <a:graphicData uri="http://schemas.openxmlformats.org/drawingml/2006/picture">
                <pic:pic>
                  <pic:nvPicPr>
                    <pic:cNvPr id="0" name="image10.png"/>
                    <pic:cNvPicPr preferRelativeResize="0"/>
                  </pic:nvPicPr>
                  <pic:blipFill>
                    <a:blip r:embed="rId13"/>
                    <a:srcRect b="0" l="0" r="0" t="0"/>
                    <a:stretch>
                      <a:fillRect/>
                    </a:stretch>
                  </pic:blipFill>
                  <pic:spPr>
                    <a:xfrm>
                      <a:off x="0" y="0"/>
                      <a:ext cx="4396275" cy="4396275"/>
                    </a:xfrm>
                    <a:prstGeom prst="rect"/>
                    <a:ln/>
                  </pic:spPr>
                </pic:pic>
              </a:graphicData>
            </a:graphic>
          </wp:inline>
        </w:drawing>
      </w:r>
      <w:r w:rsidDel="00000000" w:rsidR="00000000" w:rsidRPr="00000000">
        <w:rPr>
          <w:rtl w:val="0"/>
        </w:rPr>
      </w:r>
    </w:p>
    <w:p w:rsidR="00000000" w:rsidDel="00000000" w:rsidP="00000000" w:rsidRDefault="00000000" w:rsidRPr="00000000" w14:paraId="000002E9">
      <w:pPr>
        <w:jc w:val="center"/>
        <w:rPr/>
      </w:pPr>
      <w:r w:rsidDel="00000000" w:rsidR="00000000" w:rsidRPr="00000000">
        <w:rPr/>
        <w:drawing>
          <wp:inline distB="114300" distT="114300" distL="114300" distR="114300">
            <wp:extent cx="4977300" cy="3308719"/>
            <wp:effectExtent b="0" l="0" r="0" t="0"/>
            <wp:docPr id="16" name="image14.png"/>
            <a:graphic>
              <a:graphicData uri="http://schemas.openxmlformats.org/drawingml/2006/picture">
                <pic:pic>
                  <pic:nvPicPr>
                    <pic:cNvPr id="0" name="image14.png"/>
                    <pic:cNvPicPr preferRelativeResize="0"/>
                  </pic:nvPicPr>
                  <pic:blipFill>
                    <a:blip r:embed="rId14"/>
                    <a:srcRect b="0" l="0" r="0" t="0"/>
                    <a:stretch>
                      <a:fillRect/>
                    </a:stretch>
                  </pic:blipFill>
                  <pic:spPr>
                    <a:xfrm>
                      <a:off x="0" y="0"/>
                      <a:ext cx="4977300" cy="3308719"/>
                    </a:xfrm>
                    <a:prstGeom prst="rect"/>
                    <a:ln/>
                  </pic:spPr>
                </pic:pic>
              </a:graphicData>
            </a:graphic>
          </wp:inline>
        </w:drawing>
      </w:r>
      <w:r w:rsidDel="00000000" w:rsidR="00000000" w:rsidRPr="00000000">
        <w:rPr/>
        <w:drawing>
          <wp:inline distB="114300" distT="114300" distL="114300" distR="114300">
            <wp:extent cx="5015400" cy="3336561"/>
            <wp:effectExtent b="0" l="0" r="0" t="0"/>
            <wp:docPr id="10" name="image13.png"/>
            <a:graphic>
              <a:graphicData uri="http://schemas.openxmlformats.org/drawingml/2006/picture">
                <pic:pic>
                  <pic:nvPicPr>
                    <pic:cNvPr id="0" name="image13.png"/>
                    <pic:cNvPicPr preferRelativeResize="0"/>
                  </pic:nvPicPr>
                  <pic:blipFill>
                    <a:blip r:embed="rId15"/>
                    <a:srcRect b="0" l="0" r="0" t="0"/>
                    <a:stretch>
                      <a:fillRect/>
                    </a:stretch>
                  </pic:blipFill>
                  <pic:spPr>
                    <a:xfrm>
                      <a:off x="0" y="0"/>
                      <a:ext cx="5015400" cy="3336561"/>
                    </a:xfrm>
                    <a:prstGeom prst="rect"/>
                    <a:ln/>
                  </pic:spPr>
                </pic:pic>
              </a:graphicData>
            </a:graphic>
          </wp:inline>
        </w:drawing>
      </w:r>
      <w:r w:rsidDel="00000000" w:rsidR="00000000" w:rsidRPr="00000000">
        <w:rPr/>
        <w:drawing>
          <wp:inline distB="114300" distT="114300" distL="114300" distR="114300">
            <wp:extent cx="4786800" cy="3184955"/>
            <wp:effectExtent b="0" l="0" r="0" t="0"/>
            <wp:docPr id="11" name="image1.png"/>
            <a:graphic>
              <a:graphicData uri="http://schemas.openxmlformats.org/drawingml/2006/picture">
                <pic:pic>
                  <pic:nvPicPr>
                    <pic:cNvPr id="0" name="image1.png"/>
                    <pic:cNvPicPr preferRelativeResize="0"/>
                  </pic:nvPicPr>
                  <pic:blipFill>
                    <a:blip r:embed="rId16"/>
                    <a:srcRect b="0" l="0" r="0" t="0"/>
                    <a:stretch>
                      <a:fillRect/>
                    </a:stretch>
                  </pic:blipFill>
                  <pic:spPr>
                    <a:xfrm>
                      <a:off x="0" y="0"/>
                      <a:ext cx="4786800" cy="3184955"/>
                    </a:xfrm>
                    <a:prstGeom prst="rect"/>
                    <a:ln/>
                  </pic:spPr>
                </pic:pic>
              </a:graphicData>
            </a:graphic>
          </wp:inline>
        </w:drawing>
      </w:r>
      <w:r w:rsidDel="00000000" w:rsidR="00000000" w:rsidRPr="00000000">
        <w:rPr/>
        <w:drawing>
          <wp:inline distB="114300" distT="114300" distL="114300" distR="114300">
            <wp:extent cx="4706438" cy="3135045"/>
            <wp:effectExtent b="0" l="0" r="0" t="0"/>
            <wp:docPr id="14" name="image15.png"/>
            <a:graphic>
              <a:graphicData uri="http://schemas.openxmlformats.org/drawingml/2006/picture">
                <pic:pic>
                  <pic:nvPicPr>
                    <pic:cNvPr id="0" name="image15.png"/>
                    <pic:cNvPicPr preferRelativeResize="0"/>
                  </pic:nvPicPr>
                  <pic:blipFill>
                    <a:blip r:embed="rId17"/>
                    <a:srcRect b="0" l="0" r="0" t="0"/>
                    <a:stretch>
                      <a:fillRect/>
                    </a:stretch>
                  </pic:blipFill>
                  <pic:spPr>
                    <a:xfrm>
                      <a:off x="0" y="0"/>
                      <a:ext cx="4706438" cy="3135045"/>
                    </a:xfrm>
                    <a:prstGeom prst="rect"/>
                    <a:ln/>
                  </pic:spPr>
                </pic:pic>
              </a:graphicData>
            </a:graphic>
          </wp:inline>
        </w:drawing>
      </w:r>
      <w:r w:rsidDel="00000000" w:rsidR="00000000" w:rsidRPr="00000000">
        <w:rPr>
          <w:rtl w:val="0"/>
        </w:rPr>
      </w:r>
    </w:p>
    <w:p w:rsidR="00000000" w:rsidDel="00000000" w:rsidP="00000000" w:rsidRDefault="00000000" w:rsidRPr="00000000" w14:paraId="000002EA">
      <w:pPr>
        <w:jc w:val="center"/>
        <w:rPr/>
      </w:pPr>
      <w:r w:rsidDel="00000000" w:rsidR="00000000" w:rsidRPr="00000000">
        <w:rPr/>
        <w:drawing>
          <wp:inline distB="114300" distT="114300" distL="114300" distR="114300">
            <wp:extent cx="4830263" cy="3217527"/>
            <wp:effectExtent b="0" l="0" r="0" t="0"/>
            <wp:docPr id="12" name="image17.png"/>
            <a:graphic>
              <a:graphicData uri="http://schemas.openxmlformats.org/drawingml/2006/picture">
                <pic:pic>
                  <pic:nvPicPr>
                    <pic:cNvPr id="0" name="image17.png"/>
                    <pic:cNvPicPr preferRelativeResize="0"/>
                  </pic:nvPicPr>
                  <pic:blipFill>
                    <a:blip r:embed="rId18"/>
                    <a:srcRect b="0" l="0" r="0" t="0"/>
                    <a:stretch>
                      <a:fillRect/>
                    </a:stretch>
                  </pic:blipFill>
                  <pic:spPr>
                    <a:xfrm>
                      <a:off x="0" y="0"/>
                      <a:ext cx="4830263" cy="3217527"/>
                    </a:xfrm>
                    <a:prstGeom prst="rect"/>
                    <a:ln/>
                  </pic:spPr>
                </pic:pic>
              </a:graphicData>
            </a:graphic>
          </wp:inline>
        </w:drawing>
      </w:r>
      <w:r w:rsidDel="00000000" w:rsidR="00000000" w:rsidRPr="00000000">
        <w:rPr>
          <w:rtl w:val="0"/>
        </w:rPr>
      </w:r>
    </w:p>
    <w:p w:rsidR="00000000" w:rsidDel="00000000" w:rsidP="00000000" w:rsidRDefault="00000000" w:rsidRPr="00000000" w14:paraId="000002EB">
      <w:pPr>
        <w:pStyle w:val="Heading2"/>
        <w:rPr/>
      </w:pPr>
      <w:bookmarkStart w:colFirst="0" w:colLast="0" w:name="_3as4poj" w:id="74"/>
      <w:bookmarkEnd w:id="74"/>
      <w:r w:rsidDel="00000000" w:rsidR="00000000" w:rsidRPr="00000000">
        <w:rPr>
          <w:rtl w:val="0"/>
        </w:rPr>
        <w:t xml:space="preserve">5.2. Implementación</w:t>
      </w:r>
    </w:p>
    <w:p w:rsidR="00000000" w:rsidDel="00000000" w:rsidP="00000000" w:rsidRDefault="00000000" w:rsidRPr="00000000" w14:paraId="000002EC">
      <w:pPr>
        <w:pStyle w:val="Heading3"/>
        <w:ind w:left="0" w:firstLine="0"/>
        <w:rPr/>
      </w:pPr>
      <w:bookmarkStart w:colFirst="0" w:colLast="0" w:name="_1pxezwc" w:id="75"/>
      <w:bookmarkEnd w:id="75"/>
      <w:r w:rsidDel="00000000" w:rsidR="00000000" w:rsidRPr="00000000">
        <w:rPr>
          <w:rtl w:val="0"/>
        </w:rPr>
        <w:t xml:space="preserve">5.2.1. Tecnologías Utilizadas</w:t>
      </w:r>
    </w:p>
    <w:p w:rsidR="00000000" w:rsidDel="00000000" w:rsidP="00000000" w:rsidRDefault="00000000" w:rsidRPr="00000000" w14:paraId="000002ED">
      <w:pPr>
        <w:rPr/>
      </w:pPr>
      <w:r w:rsidDel="00000000" w:rsidR="00000000" w:rsidRPr="00000000">
        <w:rPr>
          <w:rtl w:val="0"/>
        </w:rPr>
        <w:t xml:space="preserve"> Durante el desarrollo del proyecto se implementaron diferentes tecnologías que ya fueron explicadas en el Marco Teórico, las cuales se combinaron de manera estratégica según las etapas de trabajo.</w:t>
      </w:r>
    </w:p>
    <w:p w:rsidR="00000000" w:rsidDel="00000000" w:rsidP="00000000" w:rsidRDefault="00000000" w:rsidRPr="00000000" w14:paraId="000002EE">
      <w:pPr>
        <w:rPr/>
      </w:pPr>
      <w:r w:rsidDel="00000000" w:rsidR="00000000" w:rsidRPr="00000000">
        <w:rPr>
          <w:rtl w:val="0"/>
        </w:rPr>
        <w:t xml:space="preserve">En primer lugar, se utilizó HTML para estructurar el contenido de la plataforma, definiendo los elementos básicos de cada página como formularios, menús, tablas y secciones de navegación. A este lenguaje se sumó CSS, que permitió dar estilo y presentación a la interfaz, aplicando colores, tipografías, tamaños y adaptaciones para que la plataforma sea visualmente agradable y funcione en distintos dispositivos.</w:t>
      </w:r>
    </w:p>
    <w:p w:rsidR="00000000" w:rsidDel="00000000" w:rsidP="00000000" w:rsidRDefault="00000000" w:rsidRPr="00000000" w14:paraId="000002EF">
      <w:pPr>
        <w:rPr/>
      </w:pPr>
      <w:r w:rsidDel="00000000" w:rsidR="00000000" w:rsidRPr="00000000">
        <w:rPr>
          <w:rtl w:val="0"/>
        </w:rPr>
        <w:t xml:space="preserve">Para lograr que la plataforma fuera dinámica e interactiva, se trabajó con PHP, el cual se encargó de procesar la información en el servidor. Gracias a este lenguaje se pudo conectar las páginas con la base de datos, manejar registros de usuarios, cursos, tareas y comentarios, así como implementar la lógica detrás de las funciones principales del sistema.</w:t>
      </w:r>
    </w:p>
    <w:p w:rsidR="00000000" w:rsidDel="00000000" w:rsidP="00000000" w:rsidRDefault="00000000" w:rsidRPr="00000000" w14:paraId="000002F0">
      <w:pPr>
        <w:rPr/>
      </w:pPr>
      <w:r w:rsidDel="00000000" w:rsidR="00000000" w:rsidRPr="00000000">
        <w:rPr>
          <w:rtl w:val="0"/>
        </w:rPr>
        <w:t xml:space="preserve">La gestión de la información se realizó mediante MySQL, un sistema de base de datos que permitió almacenar de manera organizada todos los datos relacionados con usuarios, clases, tareas, entregas y calificaciones. Para facilitar la administración de estas bases, se utilizó phpMyAdmin y MySQL Workbench, herramientas que hicieron posible diseñar las estructuras de tablas, realizar pruebas y verificar el correcto flujo de información.</w:t>
      </w:r>
    </w:p>
    <w:p w:rsidR="00000000" w:rsidDel="00000000" w:rsidP="00000000" w:rsidRDefault="00000000" w:rsidRPr="00000000" w14:paraId="000002F1">
      <w:pPr>
        <w:rPr/>
      </w:pPr>
      <w:r w:rsidDel="00000000" w:rsidR="00000000" w:rsidRPr="00000000">
        <w:rPr>
          <w:rtl w:val="0"/>
        </w:rPr>
        <w:t xml:space="preserve">En cuanto al entorno de desarrollo, se trabajó principalmente en Visual Studio Code, que facilitó la escritura y organización del código gracias a sus extensiones y soporte para múltiples lenguajes. Asimismo, se emplearon herramientas de control de versiones como Git y GitHub, que ayudaron a mantener un historial de cambios y a trabajar de forma ordenada durante el avance del proyecto.</w:t>
      </w:r>
    </w:p>
    <w:p w:rsidR="00000000" w:rsidDel="00000000" w:rsidP="00000000" w:rsidRDefault="00000000" w:rsidRPr="00000000" w14:paraId="000002F2">
      <w:pPr>
        <w:rPr/>
      </w:pPr>
      <w:r w:rsidDel="00000000" w:rsidR="00000000" w:rsidRPr="00000000">
        <w:rPr>
          <w:rtl w:val="0"/>
        </w:rPr>
        <w:t xml:space="preserve">Finalmente, el uso de internet fue esencial como medio de búsqueda, consulta de documentación y descarga de librerías necesarias para complementar las funciones del sistema.</w:t>
      </w:r>
    </w:p>
    <w:p w:rsidR="00000000" w:rsidDel="00000000" w:rsidP="00000000" w:rsidRDefault="00000000" w:rsidRPr="00000000" w14:paraId="000002F3">
      <w:pPr>
        <w:rPr/>
      </w:pPr>
      <w:r w:rsidDel="00000000" w:rsidR="00000000" w:rsidRPr="00000000">
        <w:rPr>
          <w:rtl w:val="0"/>
        </w:rPr>
        <w:t xml:space="preserve">En conjunto, estas tecnologías no solo hicieron posible construir la plataforma, sino que también aseguraron que el proyecto se mantuviera organizado, funcional y adaptable a las necesidades de los diferentes usuarios de la institución educativa.</w:t>
      </w:r>
    </w:p>
    <w:p w:rsidR="00000000" w:rsidDel="00000000" w:rsidP="00000000" w:rsidRDefault="00000000" w:rsidRPr="00000000" w14:paraId="000002F4">
      <w:pPr>
        <w:pStyle w:val="Heading3"/>
        <w:rPr/>
      </w:pPr>
      <w:bookmarkStart w:colFirst="0" w:colLast="0" w:name="_d13mcdrf87qd" w:id="76"/>
      <w:bookmarkEnd w:id="76"/>
      <w:r w:rsidDel="00000000" w:rsidR="00000000" w:rsidRPr="00000000">
        <w:rPr>
          <w:rtl w:val="0"/>
        </w:rPr>
        <w:t xml:space="preserve">5.2.2. Interfaz Final de la Página Web</w:t>
      </w:r>
    </w:p>
    <w:p w:rsidR="00000000" w:rsidDel="00000000" w:rsidP="00000000" w:rsidRDefault="00000000" w:rsidRPr="00000000" w14:paraId="000002F5">
      <w:pPr>
        <w:jc w:val="center"/>
        <w:rPr/>
      </w:pPr>
      <w:r w:rsidDel="00000000" w:rsidR="00000000" w:rsidRPr="00000000">
        <w:rPr/>
        <w:drawing>
          <wp:inline distB="114300" distT="114300" distL="114300" distR="114300">
            <wp:extent cx="5457825" cy="2521400"/>
            <wp:effectExtent b="0" l="0" r="0" t="0"/>
            <wp:docPr id="7" name="image18.png"/>
            <a:graphic>
              <a:graphicData uri="http://schemas.openxmlformats.org/drawingml/2006/picture">
                <pic:pic>
                  <pic:nvPicPr>
                    <pic:cNvPr id="0" name="image18.png"/>
                    <pic:cNvPicPr preferRelativeResize="0"/>
                  </pic:nvPicPr>
                  <pic:blipFill>
                    <a:blip r:embed="rId19"/>
                    <a:srcRect b="0" l="0" r="0" t="0"/>
                    <a:stretch>
                      <a:fillRect/>
                    </a:stretch>
                  </pic:blipFill>
                  <pic:spPr>
                    <a:xfrm>
                      <a:off x="0" y="0"/>
                      <a:ext cx="5457825" cy="2521400"/>
                    </a:xfrm>
                    <a:prstGeom prst="rect"/>
                    <a:ln/>
                  </pic:spPr>
                </pic:pic>
              </a:graphicData>
            </a:graphic>
          </wp:inline>
        </w:drawing>
      </w:r>
      <w:r w:rsidDel="00000000" w:rsidR="00000000" w:rsidRPr="00000000">
        <w:rPr/>
        <w:drawing>
          <wp:inline distB="114300" distT="114300" distL="114300" distR="114300">
            <wp:extent cx="5792400" cy="2781300"/>
            <wp:effectExtent b="0" l="0" r="0" t="0"/>
            <wp:docPr id="6" name="image7.png"/>
            <a:graphic>
              <a:graphicData uri="http://schemas.openxmlformats.org/drawingml/2006/picture">
                <pic:pic>
                  <pic:nvPicPr>
                    <pic:cNvPr id="0" name="image7.png"/>
                    <pic:cNvPicPr preferRelativeResize="0"/>
                  </pic:nvPicPr>
                  <pic:blipFill>
                    <a:blip r:embed="rId20"/>
                    <a:srcRect b="0" l="0" r="0" t="0"/>
                    <a:stretch>
                      <a:fillRect/>
                    </a:stretch>
                  </pic:blipFill>
                  <pic:spPr>
                    <a:xfrm>
                      <a:off x="0" y="0"/>
                      <a:ext cx="5792400" cy="2781300"/>
                    </a:xfrm>
                    <a:prstGeom prst="rect"/>
                    <a:ln/>
                  </pic:spPr>
                </pic:pic>
              </a:graphicData>
            </a:graphic>
          </wp:inline>
        </w:drawing>
      </w:r>
      <w:r w:rsidDel="00000000" w:rsidR="00000000" w:rsidRPr="00000000">
        <w:rPr/>
        <w:drawing>
          <wp:inline distB="114300" distT="114300" distL="114300" distR="114300">
            <wp:extent cx="5792400" cy="2260600"/>
            <wp:effectExtent b="0" l="0" r="0" t="0"/>
            <wp:docPr id="2" name="image11.png"/>
            <a:graphic>
              <a:graphicData uri="http://schemas.openxmlformats.org/drawingml/2006/picture">
                <pic:pic>
                  <pic:nvPicPr>
                    <pic:cNvPr id="0" name="image11.png"/>
                    <pic:cNvPicPr preferRelativeResize="0"/>
                  </pic:nvPicPr>
                  <pic:blipFill>
                    <a:blip r:embed="rId21"/>
                    <a:srcRect b="0" l="0" r="0" t="0"/>
                    <a:stretch>
                      <a:fillRect/>
                    </a:stretch>
                  </pic:blipFill>
                  <pic:spPr>
                    <a:xfrm>
                      <a:off x="0" y="0"/>
                      <a:ext cx="5792400" cy="2260600"/>
                    </a:xfrm>
                    <a:prstGeom prst="rect"/>
                    <a:ln/>
                  </pic:spPr>
                </pic:pic>
              </a:graphicData>
            </a:graphic>
          </wp:inline>
        </w:drawing>
      </w:r>
      <w:r w:rsidDel="00000000" w:rsidR="00000000" w:rsidRPr="00000000">
        <w:rPr/>
        <w:drawing>
          <wp:inline distB="114300" distT="114300" distL="114300" distR="114300">
            <wp:extent cx="5732741" cy="2700062"/>
            <wp:effectExtent b="0" l="0" r="0" t="0"/>
            <wp:docPr id="1" name="image12.png"/>
            <a:graphic>
              <a:graphicData uri="http://schemas.openxmlformats.org/drawingml/2006/picture">
                <pic:pic>
                  <pic:nvPicPr>
                    <pic:cNvPr id="0" name="image12.png"/>
                    <pic:cNvPicPr preferRelativeResize="0"/>
                  </pic:nvPicPr>
                  <pic:blipFill>
                    <a:blip r:embed="rId22"/>
                    <a:srcRect b="0" l="0" r="0" t="0"/>
                    <a:stretch>
                      <a:fillRect/>
                    </a:stretch>
                  </pic:blipFill>
                  <pic:spPr>
                    <a:xfrm>
                      <a:off x="0" y="0"/>
                      <a:ext cx="5732741" cy="2700062"/>
                    </a:xfrm>
                    <a:prstGeom prst="rect"/>
                    <a:ln/>
                  </pic:spPr>
                </pic:pic>
              </a:graphicData>
            </a:graphic>
          </wp:inline>
        </w:drawing>
      </w:r>
      <w:r w:rsidDel="00000000" w:rsidR="00000000" w:rsidRPr="00000000">
        <w:rPr/>
        <w:drawing>
          <wp:inline distB="114300" distT="114300" distL="114300" distR="114300">
            <wp:extent cx="3953363" cy="3088564"/>
            <wp:effectExtent b="0" l="0" r="0" t="0"/>
            <wp:docPr id="9" name="image8.png"/>
            <a:graphic>
              <a:graphicData uri="http://schemas.openxmlformats.org/drawingml/2006/picture">
                <pic:pic>
                  <pic:nvPicPr>
                    <pic:cNvPr id="0" name="image8.png"/>
                    <pic:cNvPicPr preferRelativeResize="0"/>
                  </pic:nvPicPr>
                  <pic:blipFill>
                    <a:blip r:embed="rId23"/>
                    <a:srcRect b="0" l="0" r="0" t="0"/>
                    <a:stretch>
                      <a:fillRect/>
                    </a:stretch>
                  </pic:blipFill>
                  <pic:spPr>
                    <a:xfrm>
                      <a:off x="0" y="0"/>
                      <a:ext cx="3953363" cy="3088564"/>
                    </a:xfrm>
                    <a:prstGeom prst="rect"/>
                    <a:ln/>
                  </pic:spPr>
                </pic:pic>
              </a:graphicData>
            </a:graphic>
          </wp:inline>
        </w:drawing>
      </w:r>
      <w:r w:rsidDel="00000000" w:rsidR="00000000" w:rsidRPr="00000000">
        <w:rPr/>
        <w:drawing>
          <wp:inline distB="114300" distT="114300" distL="114300" distR="114300">
            <wp:extent cx="4177200" cy="3411841"/>
            <wp:effectExtent b="0" l="0" r="0" t="0"/>
            <wp:docPr id="5" name="image9.png"/>
            <a:graphic>
              <a:graphicData uri="http://schemas.openxmlformats.org/drawingml/2006/picture">
                <pic:pic>
                  <pic:nvPicPr>
                    <pic:cNvPr id="0" name="image9.png"/>
                    <pic:cNvPicPr preferRelativeResize="0"/>
                  </pic:nvPicPr>
                  <pic:blipFill>
                    <a:blip r:embed="rId24"/>
                    <a:srcRect b="0" l="0" r="0" t="0"/>
                    <a:stretch>
                      <a:fillRect/>
                    </a:stretch>
                  </pic:blipFill>
                  <pic:spPr>
                    <a:xfrm>
                      <a:off x="0" y="0"/>
                      <a:ext cx="4177200" cy="3411841"/>
                    </a:xfrm>
                    <a:prstGeom prst="rect"/>
                    <a:ln/>
                  </pic:spPr>
                </pic:pic>
              </a:graphicData>
            </a:graphic>
          </wp:inline>
        </w:drawing>
      </w:r>
      <w:r w:rsidDel="00000000" w:rsidR="00000000" w:rsidRPr="00000000">
        <w:rPr>
          <w:rtl w:val="0"/>
        </w:rPr>
      </w:r>
    </w:p>
    <w:p w:rsidR="00000000" w:rsidDel="00000000" w:rsidP="00000000" w:rsidRDefault="00000000" w:rsidRPr="00000000" w14:paraId="000002F6">
      <w:pPr>
        <w:pStyle w:val="Heading3"/>
        <w:ind w:left="0" w:firstLine="0"/>
        <w:rPr/>
      </w:pPr>
      <w:bookmarkStart w:colFirst="0" w:colLast="0" w:name="_6d7nb1ffc53t" w:id="77"/>
      <w:bookmarkEnd w:id="77"/>
      <w:r w:rsidDel="00000000" w:rsidR="00000000" w:rsidRPr="00000000">
        <w:rPr>
          <w:rtl w:val="0"/>
        </w:rPr>
        <w:t xml:space="preserve">5.2.3. Código Fuente</w:t>
      </w:r>
    </w:p>
    <w:p w:rsidR="00000000" w:rsidDel="00000000" w:rsidP="00000000" w:rsidRDefault="00000000" w:rsidRPr="00000000" w14:paraId="000002F7">
      <w:pPr>
        <w:pStyle w:val="Heading3"/>
        <w:ind w:left="0" w:firstLine="0"/>
        <w:rPr/>
      </w:pPr>
      <w:bookmarkStart w:colFirst="0" w:colLast="0" w:name="_kqf2dh96kapd" w:id="78"/>
      <w:bookmarkEnd w:id="78"/>
      <w:r w:rsidDel="00000000" w:rsidR="00000000" w:rsidRPr="00000000">
        <w:br w:type="page"/>
      </w:r>
      <w:r w:rsidDel="00000000" w:rsidR="00000000" w:rsidRPr="00000000">
        <w:rPr>
          <w:rtl w:val="0"/>
        </w:rPr>
      </w:r>
    </w:p>
    <w:p w:rsidR="00000000" w:rsidDel="00000000" w:rsidP="00000000" w:rsidRDefault="00000000" w:rsidRPr="00000000" w14:paraId="000002F8">
      <w:pPr>
        <w:pStyle w:val="Heading1"/>
        <w:rPr/>
      </w:pPr>
      <w:bookmarkStart w:colFirst="0" w:colLast="0" w:name="_147n2zr" w:id="79"/>
      <w:bookmarkEnd w:id="79"/>
      <w:r w:rsidDel="00000000" w:rsidR="00000000" w:rsidRPr="00000000">
        <w:rPr>
          <w:rtl w:val="0"/>
        </w:rPr>
        <w:t xml:space="preserve">CAPÍTULO VI - PRUEBAS DE VALIDACIÓN</w:t>
      </w:r>
    </w:p>
    <w:p w:rsidR="00000000" w:rsidDel="00000000" w:rsidP="00000000" w:rsidRDefault="00000000" w:rsidRPr="00000000" w14:paraId="000002F9">
      <w:pPr>
        <w:pStyle w:val="Heading2"/>
        <w:jc w:val="left"/>
        <w:rPr/>
      </w:pPr>
      <w:bookmarkStart w:colFirst="0" w:colLast="0" w:name="_3o7alnk" w:id="80"/>
      <w:bookmarkEnd w:id="80"/>
      <w:r w:rsidDel="00000000" w:rsidR="00000000" w:rsidRPr="00000000">
        <w:rPr>
          <w:rtl w:val="0"/>
        </w:rPr>
        <w:t xml:space="preserve">6.1. Validación Usuario</w:t>
      </w:r>
    </w:p>
    <w:p w:rsidR="00000000" w:rsidDel="00000000" w:rsidP="00000000" w:rsidRDefault="00000000" w:rsidRPr="00000000" w14:paraId="000002FA">
      <w:pPr>
        <w:ind w:left="0" w:firstLine="0"/>
        <w:rPr/>
        <w:pPrChange w:author="ZAMBRANA URQUIZU JOSE FABIAN" w:id="0" w:date="2025-09-19T18:29:51Z">
          <w:pPr/>
        </w:pPrChange>
      </w:pPr>
      <w:ins w:author="ZAMBRANA URQUIZU JOSE FABIAN" w:id="0" w:date="2025-09-19T18:29:52Z">
        <w:r w:rsidDel="00000000" w:rsidR="00000000" w:rsidRPr="00000000">
          <w:rPr>
            <w:rtl w:val="0"/>
          </w:rPr>
          <w:tab/>
        </w:r>
      </w:ins>
      <w:r w:rsidDel="00000000" w:rsidR="00000000" w:rsidRPr="00000000">
        <w:rPr>
          <w:rtl w:val="0"/>
        </w:rPr>
      </w:r>
    </w:p>
    <w:p w:rsidR="00000000" w:rsidDel="00000000" w:rsidP="00000000" w:rsidRDefault="00000000" w:rsidRPr="00000000" w14:paraId="000002FB">
      <w:pPr>
        <w:pStyle w:val="Heading2"/>
        <w:jc w:val="left"/>
        <w:rPr/>
      </w:pPr>
      <w:bookmarkStart w:colFirst="0" w:colLast="0" w:name="_23ckvvd" w:id="81"/>
      <w:bookmarkEnd w:id="81"/>
      <w:r w:rsidDel="00000000" w:rsidR="00000000" w:rsidRPr="00000000">
        <w:rPr>
          <w:rtl w:val="0"/>
        </w:rPr>
        <w:t xml:space="preserve">6.2. Validación de Formularios</w:t>
      </w:r>
    </w:p>
    <w:p w:rsidR="00000000" w:rsidDel="00000000" w:rsidP="00000000" w:rsidRDefault="00000000" w:rsidRPr="00000000" w14:paraId="000002FC">
      <w:pPr>
        <w:pStyle w:val="Heading2"/>
        <w:jc w:val="left"/>
        <w:rPr/>
      </w:pPr>
      <w:bookmarkStart w:colFirst="0" w:colLast="0" w:name="_ihv636" w:id="82"/>
      <w:bookmarkEnd w:id="82"/>
      <w:r w:rsidDel="00000000" w:rsidR="00000000" w:rsidRPr="00000000">
        <w:rPr>
          <w:rtl w:val="0"/>
        </w:rPr>
        <w:t xml:space="preserve">6.3. Validación de Consultas SQL</w:t>
      </w:r>
    </w:p>
    <w:p w:rsidR="00000000" w:rsidDel="00000000" w:rsidP="00000000" w:rsidRDefault="00000000" w:rsidRPr="00000000" w14:paraId="000002FD">
      <w:pPr>
        <w:ind w:firstLine="0"/>
        <w:jc w:val="center"/>
        <w:rPr/>
      </w:pPr>
      <w:r w:rsidDel="00000000" w:rsidR="00000000" w:rsidRPr="00000000">
        <w:br w:type="page"/>
      </w:r>
      <w:r w:rsidDel="00000000" w:rsidR="00000000" w:rsidRPr="00000000">
        <w:rPr>
          <w:rtl w:val="0"/>
        </w:rPr>
      </w:r>
    </w:p>
    <w:p w:rsidR="00000000" w:rsidDel="00000000" w:rsidP="00000000" w:rsidRDefault="00000000" w:rsidRPr="00000000" w14:paraId="000002FE">
      <w:pPr>
        <w:pStyle w:val="Heading1"/>
        <w:rPr>
          <w:b w:val="1"/>
        </w:rPr>
      </w:pPr>
      <w:bookmarkStart w:colFirst="0" w:colLast="0" w:name="_32hioqz" w:id="83"/>
      <w:bookmarkEnd w:id="83"/>
      <w:r w:rsidDel="00000000" w:rsidR="00000000" w:rsidRPr="00000000">
        <w:rPr>
          <w:rtl w:val="0"/>
        </w:rPr>
        <w:t xml:space="preserve">CONCLUSIONES Y RECOMENDACIONES</w:t>
      </w:r>
      <w:r w:rsidDel="00000000" w:rsidR="00000000" w:rsidRPr="00000000">
        <w:rPr>
          <w:rtl w:val="0"/>
        </w:rPr>
      </w:r>
    </w:p>
    <w:p w:rsidR="00000000" w:rsidDel="00000000" w:rsidP="00000000" w:rsidRDefault="00000000" w:rsidRPr="00000000" w14:paraId="000002FF">
      <w:pPr>
        <w:numPr>
          <w:ilvl w:val="0"/>
          <w:numId w:val="6"/>
        </w:numPr>
        <w:ind w:left="720" w:hanging="360"/>
      </w:pPr>
      <w:r w:rsidDel="00000000" w:rsidR="00000000" w:rsidRPr="00000000">
        <w:rPr>
          <w:b w:val="1"/>
          <w:rtl w:val="0"/>
        </w:rPr>
        <w:t xml:space="preserve">Valoración Grupal</w:t>
      </w:r>
    </w:p>
    <w:p w:rsidR="00000000" w:rsidDel="00000000" w:rsidP="00000000" w:rsidRDefault="00000000" w:rsidRPr="00000000" w14:paraId="00000300">
      <w:pPr>
        <w:ind w:left="0" w:firstLine="708.6614173228347"/>
        <w:rPr/>
      </w:pPr>
      <w:r w:rsidDel="00000000" w:rsidR="00000000" w:rsidRPr="00000000">
        <w:rPr>
          <w:rtl w:val="0"/>
        </w:rPr>
        <w:t xml:space="preserve">Como grupo fuimos mejorando varias cosas con el paso del proyecto. Una de ellas fue la redistribución de tareas, ya que al principio no estaban bien organizadas y después logramos que cada integrante se enfocara en una parte del código. También aprendimos la importancia de hacer las historias de usuario, porque en algunos </w:t>
      </w:r>
      <w:r w:rsidDel="00000000" w:rsidR="00000000" w:rsidRPr="00000000">
        <w:rPr>
          <w:i w:val="1"/>
          <w:rtl w:val="0"/>
        </w:rPr>
        <w:t xml:space="preserve">sprints</w:t>
      </w:r>
      <w:r w:rsidDel="00000000" w:rsidR="00000000" w:rsidRPr="00000000">
        <w:rPr>
          <w:rtl w:val="0"/>
        </w:rPr>
        <w:t xml:space="preserve"> nos olvidábamos de ellas y eso causaba desorden al momento de avanzar. Otro aspecto fue la acumulación de tareas al final, que nos llevó a olvidar detalles importantes. Con estas experiencias entendimos que es mejor planificar bien desde el inicio, avanzar poco a poco y comunicarnos más seguido para no dejar todo para último momento.</w:t>
      </w:r>
    </w:p>
    <w:p w:rsidR="00000000" w:rsidDel="00000000" w:rsidP="00000000" w:rsidRDefault="00000000" w:rsidRPr="00000000" w14:paraId="00000301">
      <w:pPr>
        <w:ind w:left="0" w:firstLine="708.6614173228347"/>
        <w:rPr/>
      </w:pPr>
      <w:r w:rsidDel="00000000" w:rsidR="00000000" w:rsidRPr="00000000">
        <w:rPr>
          <w:rtl w:val="0"/>
        </w:rPr>
        <w:t xml:space="preserve">El trabajo en equipo nos enseñó que no solo se trata de cumplir con las tareas, sino de apoyarnos, organizarnos mejor y aprender de los errores. Cada dificultad que tuvimos se convirtió en una oportunidad para crecer y mejorar, tanto como estudiantes como en nuestra forma de trabajar juntos.</w:t>
      </w:r>
    </w:p>
    <w:p w:rsidR="00000000" w:rsidDel="00000000" w:rsidP="00000000" w:rsidRDefault="00000000" w:rsidRPr="00000000" w14:paraId="00000302">
      <w:pPr>
        <w:numPr>
          <w:ilvl w:val="0"/>
          <w:numId w:val="6"/>
        </w:numPr>
        <w:ind w:left="720" w:hanging="360"/>
        <w:rPr>
          <w:rFonts w:ascii="Times New Roman" w:cs="Times New Roman" w:eastAsia="Times New Roman" w:hAnsi="Times New Roman"/>
        </w:rPr>
      </w:pPr>
      <w:r w:rsidDel="00000000" w:rsidR="00000000" w:rsidRPr="00000000">
        <w:rPr>
          <w:b w:val="1"/>
          <w:rtl w:val="0"/>
        </w:rPr>
        <w:t xml:space="preserve">Recomendaciones y mejoras</w:t>
      </w:r>
    </w:p>
    <w:p w:rsidR="00000000" w:rsidDel="00000000" w:rsidP="00000000" w:rsidRDefault="00000000" w:rsidRPr="00000000" w14:paraId="00000303">
      <w:pPr>
        <w:ind w:firstLine="708.6614173228347"/>
        <w:rPr/>
      </w:pPr>
      <w:r w:rsidDel="00000000" w:rsidR="00000000" w:rsidRPr="00000000">
        <w:rPr>
          <w:rtl w:val="0"/>
        </w:rPr>
        <w:t xml:space="preserve">El proyecto desarrollado cumple con los objetivos planteados, pero todavía existen aspectos que se pueden trabajar para fortalecer su funcionamiento y asegurar su crecimiento en el futuro.</w:t>
      </w:r>
    </w:p>
    <w:p w:rsidR="00000000" w:rsidDel="00000000" w:rsidP="00000000" w:rsidRDefault="00000000" w:rsidRPr="00000000" w14:paraId="00000304">
      <w:pPr>
        <w:spacing w:after="240" w:lineRule="auto"/>
        <w:ind w:firstLine="0"/>
        <w:rPr/>
      </w:pPr>
      <w:r w:rsidDel="00000000" w:rsidR="00000000" w:rsidRPr="00000000">
        <w:rPr>
          <w:rtl w:val="0"/>
        </w:rPr>
        <w:t xml:space="preserve">En primer lugar, sería recomendable reforzar la seguridad de la plataforma. Actualmente el sistema permite el acceso y uso básico, pero se puede avanzar en proteger mejor las contraseñas, controlar los accesos de los diferentes roles y cuidar los archivos que los usuarios suben. </w:t>
      </w:r>
    </w:p>
    <w:p w:rsidR="00000000" w:rsidDel="00000000" w:rsidP="00000000" w:rsidRDefault="00000000" w:rsidRPr="00000000" w14:paraId="00000305">
      <w:pPr>
        <w:spacing w:after="240" w:lineRule="auto"/>
        <w:ind w:firstLine="0"/>
        <w:rPr/>
      </w:pPr>
      <w:r w:rsidDel="00000000" w:rsidR="00000000" w:rsidRPr="00000000">
        <w:rPr>
          <w:rtl w:val="0"/>
        </w:rPr>
        <w:t xml:space="preserve">Otra mejora importante está en la organización interna del código. Aunque el sistema funciona, ordenar los archivos, usar nombres más claros y mantener un mismo estilo ayudaría a que cualquier persona pueda entender y continuar con el trabajo sin dificultades. De esta forma, el proyecto se vuelve más fácil de mantener y ampliar.</w:t>
      </w:r>
    </w:p>
    <w:p w:rsidR="00000000" w:rsidDel="00000000" w:rsidP="00000000" w:rsidRDefault="00000000" w:rsidRPr="00000000" w14:paraId="00000306">
      <w:pPr>
        <w:spacing w:after="240" w:lineRule="auto"/>
        <w:ind w:firstLine="0"/>
        <w:rPr/>
      </w:pPr>
      <w:r w:rsidDel="00000000" w:rsidR="00000000" w:rsidRPr="00000000">
        <w:rPr>
          <w:rtl w:val="0"/>
        </w:rPr>
        <w:t xml:space="preserve">También conviene implementar un sistema de copias de seguridad periódicas, tanto de la base de datos como de los archivos subidos. Esto garantiza que, ante cualquier error o caída del sistema, la información pueda recuperarse sin pérdidas importantes.</w:t>
      </w:r>
    </w:p>
    <w:p w:rsidR="00000000" w:rsidDel="00000000" w:rsidP="00000000" w:rsidRDefault="00000000" w:rsidRPr="00000000" w14:paraId="00000307">
      <w:pPr>
        <w:spacing w:after="240" w:lineRule="auto"/>
        <w:ind w:firstLine="0"/>
        <w:rPr/>
      </w:pPr>
      <w:r w:rsidDel="00000000" w:rsidR="00000000" w:rsidRPr="00000000">
        <w:rPr>
          <w:rtl w:val="0"/>
        </w:rPr>
        <w:t xml:space="preserve">Otra recomendación es la incorporación de notificaciones y recordatorios automáticos. Por ejemplo, avisar a los estudiantes cuando se publica una nueva tarea o recordarles la fecha de entrega, y notificar a los profesores cuando haya nuevas entregas pendientes de revisar. Esto ayudaría a mantener la organización y evitar olvidos.</w:t>
      </w:r>
    </w:p>
    <w:p w:rsidR="00000000" w:rsidDel="00000000" w:rsidP="00000000" w:rsidRDefault="00000000" w:rsidRPr="00000000" w14:paraId="00000308">
      <w:pPr>
        <w:numPr>
          <w:ilvl w:val="0"/>
          <w:numId w:val="6"/>
        </w:numPr>
        <w:ind w:left="720" w:hanging="360"/>
      </w:pPr>
      <w:r w:rsidDel="00000000" w:rsidR="00000000" w:rsidRPr="00000000">
        <w:rPr>
          <w:b w:val="1"/>
          <w:rtl w:val="0"/>
        </w:rPr>
        <w:t xml:space="preserve">Proyecto de vida</w:t>
      </w:r>
    </w:p>
    <w:p w:rsidR="00000000" w:rsidDel="00000000" w:rsidP="00000000" w:rsidRDefault="00000000" w:rsidRPr="00000000" w14:paraId="00000309">
      <w:pPr>
        <w:ind w:left="0" w:firstLine="708.6614173228347"/>
        <w:rPr/>
      </w:pPr>
      <w:r w:rsidDel="00000000" w:rsidR="00000000" w:rsidRPr="00000000">
        <w:rPr>
          <w:rtl w:val="0"/>
        </w:rPr>
        <w:t xml:space="preserve">Yo, </w:t>
      </w:r>
      <w:r w:rsidDel="00000000" w:rsidR="00000000" w:rsidRPr="00000000">
        <w:rPr>
          <w:b w:val="1"/>
          <w:rtl w:val="0"/>
        </w:rPr>
        <w:t xml:space="preserve">Matthew Montaño</w:t>
      </w:r>
      <w:r w:rsidDel="00000000" w:rsidR="00000000" w:rsidRPr="00000000">
        <w:rPr>
          <w:rtl w:val="0"/>
        </w:rPr>
        <w:t xml:space="preserve">, una vez que termine la escuela y obtenga mi diploma junto con mi título de bachiller técnico, planeo ingresar o al menos intentar ingresar a la Universidad Privada Boliviana (UPB) para estudiar la carrera de Ingeniería en Inteligencia Artificial. Durante los cinco años de formación universitaria, también quiero dedicar tiempo a las redes sociales, aprovechando ese espacio para crecer, generar ingresos y crear una base que me permita cumplir otros objetivos.</w:t>
      </w:r>
    </w:p>
    <w:p w:rsidR="00000000" w:rsidDel="00000000" w:rsidP="00000000" w:rsidRDefault="00000000" w:rsidRPr="00000000" w14:paraId="0000030A">
      <w:pPr>
        <w:ind w:left="0" w:firstLine="708.6614173228347"/>
        <w:rPr/>
      </w:pPr>
      <w:r w:rsidDel="00000000" w:rsidR="00000000" w:rsidRPr="00000000">
        <w:rPr>
          <w:rtl w:val="0"/>
        </w:rPr>
        <w:t xml:space="preserve">A futuro, me imagino con 25 o 26 años siendo una persona realizada en distintos aspectos: físicamente, mentalmente y también en lo familiar. Uno de mis sueños es poder viajar por el mundo, ya sea con los ahorros que logre reunir o con lo que obtenga gracias a mi esfuerzo en las redes sociales y al ejercicio de mi profesión. En lo personal, para esa edad también quisiera encontrar a alguien especial con quien formar una familia y construir un proyecto de vida en común.</w:t>
      </w:r>
    </w:p>
    <w:p w:rsidR="00000000" w:rsidDel="00000000" w:rsidP="00000000" w:rsidRDefault="00000000" w:rsidRPr="00000000" w14:paraId="0000030B">
      <w:pPr>
        <w:ind w:left="0" w:firstLine="708.6614173228347"/>
        <w:rPr/>
      </w:pPr>
      <w:r w:rsidDel="00000000" w:rsidR="00000000" w:rsidRPr="00000000">
        <w:rPr>
          <w:rtl w:val="0"/>
        </w:rPr>
        <w:t xml:space="preserve">El título de bachiller técnico representa para mí una ventaja importante, ya que me brindará conocimientos relacionados con la tecnología que me ayudarán a comprender mejor los temas de la carrera universitaria. Además, me abrirá puertas en el mundo laboral, facilitando la búsqueda de oportunidades de trabajo o prácticas profesionales mientras estudio.</w:t>
      </w:r>
    </w:p>
    <w:p w:rsidR="00000000" w:rsidDel="00000000" w:rsidP="00000000" w:rsidRDefault="00000000" w:rsidRPr="00000000" w14:paraId="0000030C">
      <w:pPr>
        <w:ind w:left="0" w:firstLine="708.6614173228347"/>
        <w:rPr/>
      </w:pPr>
      <w:r w:rsidDel="00000000" w:rsidR="00000000" w:rsidRPr="00000000">
        <w:rPr>
          <w:rtl w:val="0"/>
        </w:rPr>
        <w:t xml:space="preserve">Yo, </w:t>
      </w:r>
      <w:r w:rsidDel="00000000" w:rsidR="00000000" w:rsidRPr="00000000">
        <w:rPr>
          <w:b w:val="1"/>
          <w:rtl w:val="0"/>
        </w:rPr>
        <w:t xml:space="preserve">Fabian Zambrana</w:t>
      </w:r>
      <w:r w:rsidDel="00000000" w:rsidR="00000000" w:rsidRPr="00000000">
        <w:rPr>
          <w:rtl w:val="0"/>
        </w:rPr>
        <w:t xml:space="preserve"> luego de salir del colegio y adquirir mi bachillerato técnico, en al menos seis meses, saldré a la misión como miembro de La Iglesia de Jesucristo de los Santos de los Últimos Días y tras mi regreso después de dos años comenzare a estudiar en una universidad privada la carrera de nutrición mientras consolidó la relación que tengo para más adelante obtener una familia. Cuando termine de estudiar mi carrera trabajar y aplicare lo aprendido en mi, en mi familia y en las demás personas construyendo una vida laboral sólida y funcional que se conecta con mi vida personal y mi pasión.</w:t>
      </w:r>
    </w:p>
    <w:p w:rsidR="00000000" w:rsidDel="00000000" w:rsidP="00000000" w:rsidRDefault="00000000" w:rsidRPr="00000000" w14:paraId="0000030D">
      <w:pPr>
        <w:ind w:left="0" w:firstLine="708.6614173228347"/>
        <w:rPr/>
      </w:pPr>
      <w:r w:rsidDel="00000000" w:rsidR="00000000" w:rsidRPr="00000000">
        <w:rPr>
          <w:rtl w:val="0"/>
        </w:rPr>
        <w:t xml:space="preserve">Yo, </w:t>
      </w:r>
      <w:r w:rsidDel="00000000" w:rsidR="00000000" w:rsidRPr="00000000">
        <w:rPr>
          <w:b w:val="1"/>
          <w:rtl w:val="0"/>
        </w:rPr>
        <w:t xml:space="preserve">santiago Arevalo</w:t>
      </w:r>
      <w:r w:rsidDel="00000000" w:rsidR="00000000" w:rsidRPr="00000000">
        <w:rPr>
          <w:rtl w:val="0"/>
        </w:rPr>
        <w:t xml:space="preserve"> luego de concluir el colegio y el bachillerato técnico en 5 años me veo concluyendo mi carrera universitaria en el último semestre de mi carrera buscando ya en donde poder especializarme y en donde pueda ejercer mi carrera como profesional y empezando una familia y construyendo mi hogar por mi mismo, creciendo como persona, como profesional y con mi familia </w:t>
      </w:r>
    </w:p>
    <w:p w:rsidR="00000000" w:rsidDel="00000000" w:rsidP="00000000" w:rsidRDefault="00000000" w:rsidRPr="00000000" w14:paraId="0000030E">
      <w:pPr>
        <w:ind w:left="0" w:firstLine="708.6614173228347"/>
        <w:rPr/>
      </w:pPr>
      <w:r w:rsidDel="00000000" w:rsidR="00000000" w:rsidRPr="00000000">
        <w:rPr>
          <w:rtl w:val="0"/>
        </w:rPr>
        <w:t xml:space="preserve">Yo, </w:t>
      </w:r>
      <w:r w:rsidDel="00000000" w:rsidR="00000000" w:rsidRPr="00000000">
        <w:rPr>
          <w:b w:val="1"/>
          <w:rtl w:val="0"/>
        </w:rPr>
        <w:t xml:space="preserve">Miguel Poquechoque</w:t>
      </w:r>
      <w:r w:rsidDel="00000000" w:rsidR="00000000" w:rsidRPr="00000000">
        <w:rPr>
          <w:rtl w:val="0"/>
        </w:rPr>
        <w:t xml:space="preserve">, aproximadamente durante los próximos 5 a 10 años, me veo en la culminación de mi carrera universitaria, y lograr encontrar un trabajo estable que se adecue a mis necesidades de ese momento. Donde me encuentre con una plena salud física y mental, mejorando con el paso del tiempo como persona, y adaptándome a las situaciones que seguirán desde ese momento en adelante.-</w:t>
      </w:r>
    </w:p>
    <w:p w:rsidR="00000000" w:rsidDel="00000000" w:rsidP="00000000" w:rsidRDefault="00000000" w:rsidRPr="00000000" w14:paraId="0000030F">
      <w:pPr>
        <w:ind w:left="0" w:firstLine="708.6614173228347"/>
        <w:rPr/>
      </w:pPr>
      <w:r w:rsidDel="00000000" w:rsidR="00000000" w:rsidRPr="00000000">
        <w:rPr>
          <w:rtl w:val="0"/>
        </w:rPr>
        <w:t xml:space="preserve">Yo, </w:t>
      </w:r>
      <w:r w:rsidDel="00000000" w:rsidR="00000000" w:rsidRPr="00000000">
        <w:rPr>
          <w:b w:val="1"/>
          <w:rtl w:val="0"/>
        </w:rPr>
        <w:t xml:space="preserve">Manuel Vidaurre</w:t>
      </w:r>
      <w:r w:rsidDel="00000000" w:rsidR="00000000" w:rsidRPr="00000000">
        <w:rPr>
          <w:rtl w:val="0"/>
        </w:rPr>
        <w:t xml:space="preserve">, una vez termine el colegio y salga bachiller, me veo de aca a 5 años aproximadamente ya terminando la universidad y poder buscar ejercer mi carrera mejorar de manera personal y profesional, madurando mucho más y manejando mucho mejor las responsabilidades que me toca vivir, disfrutar mucho mas de mis tiempos y trabajo. </w:t>
      </w:r>
    </w:p>
    <w:p w:rsidR="00000000" w:rsidDel="00000000" w:rsidP="00000000" w:rsidRDefault="00000000" w:rsidRPr="00000000" w14:paraId="00000310">
      <w:pPr>
        <w:ind w:left="720"/>
        <w:rPr/>
      </w:pPr>
      <w:r w:rsidDel="00000000" w:rsidR="00000000" w:rsidRPr="00000000">
        <w:rPr>
          <w:rtl w:val="0"/>
        </w:rPr>
      </w:r>
    </w:p>
    <w:p w:rsidR="00000000" w:rsidDel="00000000" w:rsidP="00000000" w:rsidRDefault="00000000" w:rsidRPr="00000000" w14:paraId="00000311">
      <w:pPr>
        <w:ind w:firstLine="0"/>
        <w:jc w:val="left"/>
        <w:rPr>
          <w:b w:val="1"/>
        </w:rPr>
      </w:pPr>
      <w:r w:rsidDel="00000000" w:rsidR="00000000" w:rsidRPr="00000000">
        <w:br w:type="page"/>
      </w:r>
      <w:r w:rsidDel="00000000" w:rsidR="00000000" w:rsidRPr="00000000">
        <w:rPr>
          <w:rtl w:val="0"/>
        </w:rPr>
      </w:r>
    </w:p>
    <w:p w:rsidR="00000000" w:rsidDel="00000000" w:rsidP="00000000" w:rsidRDefault="00000000" w:rsidRPr="00000000" w14:paraId="00000312">
      <w:pPr>
        <w:pStyle w:val="Heading1"/>
        <w:rPr/>
      </w:pPr>
      <w:bookmarkStart w:colFirst="0" w:colLast="0" w:name="_1hmsyys" w:id="84"/>
      <w:bookmarkEnd w:id="84"/>
      <w:r w:rsidDel="00000000" w:rsidR="00000000" w:rsidRPr="00000000">
        <w:rPr>
          <w:rtl w:val="0"/>
        </w:rPr>
        <w:t xml:space="preserve">REFERENCIAS BIBLIOGRÁFICAS</w:t>
      </w:r>
    </w:p>
    <w:p w:rsidR="00000000" w:rsidDel="00000000" w:rsidP="00000000" w:rsidRDefault="00000000" w:rsidRPr="00000000" w14:paraId="00000313">
      <w:pPr>
        <w:ind w:firstLine="0"/>
        <w:rPr>
          <w:b w:val="1"/>
        </w:rPr>
      </w:pPr>
      <w:r w:rsidDel="00000000" w:rsidR="00000000" w:rsidRPr="00000000">
        <w:rPr>
          <w:rtl w:val="0"/>
        </w:rPr>
      </w:r>
    </w:p>
    <w:p w:rsidR="00000000" w:rsidDel="00000000" w:rsidP="00000000" w:rsidRDefault="00000000" w:rsidRPr="00000000" w14:paraId="00000314">
      <w:pPr>
        <w:ind w:firstLine="0"/>
        <w:rPr/>
      </w:pPr>
      <w:r w:rsidDel="00000000" w:rsidR="00000000" w:rsidRPr="00000000">
        <w:rPr>
          <w:rtl w:val="0"/>
        </w:rPr>
        <w:t xml:space="preserve">Area, M., &amp; Adell, J. (2009). </w:t>
      </w:r>
      <w:r w:rsidDel="00000000" w:rsidR="00000000" w:rsidRPr="00000000">
        <w:rPr>
          <w:i w:val="1"/>
          <w:rtl w:val="0"/>
        </w:rPr>
        <w:t xml:space="preserve">E-learning: Enseñar y aprender en espacios virtuales</w:t>
      </w:r>
      <w:r w:rsidDel="00000000" w:rsidR="00000000" w:rsidRPr="00000000">
        <w:rPr>
          <w:rtl w:val="0"/>
        </w:rPr>
        <w:t xml:space="preserve">. Universitat de València.</w:t>
      </w:r>
    </w:p>
    <w:p w:rsidR="00000000" w:rsidDel="00000000" w:rsidP="00000000" w:rsidRDefault="00000000" w:rsidRPr="00000000" w14:paraId="00000315">
      <w:pPr>
        <w:ind w:firstLine="0"/>
        <w:rPr/>
      </w:pPr>
      <w:r w:rsidDel="00000000" w:rsidR="00000000" w:rsidRPr="00000000">
        <w:rPr>
          <w:rtl w:val="0"/>
        </w:rPr>
        <w:t xml:space="preserve">Beighley, L., &amp; Morrison, M. (2009). </w:t>
      </w:r>
      <w:r w:rsidDel="00000000" w:rsidR="00000000" w:rsidRPr="00000000">
        <w:rPr>
          <w:i w:val="1"/>
          <w:rtl w:val="0"/>
        </w:rPr>
        <w:t xml:space="preserve">Aprenda SQL como si estuviera en primero</w:t>
      </w:r>
      <w:r w:rsidDel="00000000" w:rsidR="00000000" w:rsidRPr="00000000">
        <w:rPr>
          <w:rtl w:val="0"/>
        </w:rPr>
        <w:t xml:space="preserve">. O’Reilly Media.</w:t>
      </w:r>
    </w:p>
    <w:p w:rsidR="00000000" w:rsidDel="00000000" w:rsidP="00000000" w:rsidRDefault="00000000" w:rsidRPr="00000000" w14:paraId="00000316">
      <w:pPr>
        <w:ind w:firstLine="0"/>
        <w:rPr/>
      </w:pPr>
      <w:r w:rsidDel="00000000" w:rsidR="00000000" w:rsidRPr="00000000">
        <w:rPr>
          <w:rtl w:val="0"/>
        </w:rPr>
        <w:t xml:space="preserve">Berners-Lee, T. (2010). </w:t>
      </w:r>
      <w:r w:rsidDel="00000000" w:rsidR="00000000" w:rsidRPr="00000000">
        <w:rPr>
          <w:i w:val="1"/>
          <w:rtl w:val="0"/>
        </w:rPr>
        <w:t xml:space="preserve">Tejiendo la red</w:t>
      </w:r>
      <w:r w:rsidDel="00000000" w:rsidR="00000000" w:rsidRPr="00000000">
        <w:rPr>
          <w:rtl w:val="0"/>
        </w:rPr>
        <w:t xml:space="preserve">. Siglo XXI Editores.</w:t>
      </w:r>
    </w:p>
    <w:p w:rsidR="00000000" w:rsidDel="00000000" w:rsidP="00000000" w:rsidRDefault="00000000" w:rsidRPr="00000000" w14:paraId="00000317">
      <w:pPr>
        <w:ind w:firstLine="0"/>
        <w:rPr/>
      </w:pPr>
      <w:r w:rsidDel="00000000" w:rsidR="00000000" w:rsidRPr="00000000">
        <w:rPr>
          <w:rtl w:val="0"/>
        </w:rPr>
        <w:t xml:space="preserve">Cabero, J., &amp; Barroso, J. (2016). </w:t>
      </w:r>
      <w:r w:rsidDel="00000000" w:rsidR="00000000" w:rsidRPr="00000000">
        <w:rPr>
          <w:i w:val="1"/>
          <w:rtl w:val="0"/>
        </w:rPr>
        <w:t xml:space="preserve">La tecnología educativa en la sociedad digital</w:t>
      </w:r>
      <w:r w:rsidDel="00000000" w:rsidR="00000000" w:rsidRPr="00000000">
        <w:rPr>
          <w:rtl w:val="0"/>
        </w:rPr>
        <w:t xml:space="preserve">. Editorial Síntesis.</w:t>
      </w:r>
    </w:p>
    <w:p w:rsidR="00000000" w:rsidDel="00000000" w:rsidP="00000000" w:rsidRDefault="00000000" w:rsidRPr="00000000" w14:paraId="00000318">
      <w:pPr>
        <w:ind w:firstLine="0"/>
        <w:rPr/>
      </w:pPr>
      <w:r w:rsidDel="00000000" w:rsidR="00000000" w:rsidRPr="00000000">
        <w:rPr>
          <w:rtl w:val="0"/>
        </w:rPr>
        <w:t xml:space="preserve">Cabero, J., &amp; Llorente, M. C. (2015). </w:t>
      </w:r>
      <w:r w:rsidDel="00000000" w:rsidR="00000000" w:rsidRPr="00000000">
        <w:rPr>
          <w:i w:val="1"/>
          <w:rtl w:val="0"/>
        </w:rPr>
        <w:t xml:space="preserve">Tecnología educativa y educación a distancia</w:t>
      </w:r>
      <w:r w:rsidDel="00000000" w:rsidR="00000000" w:rsidRPr="00000000">
        <w:rPr>
          <w:rtl w:val="0"/>
        </w:rPr>
        <w:t xml:space="preserve">. Editorial Síntesis.</w:t>
      </w:r>
    </w:p>
    <w:p w:rsidR="00000000" w:rsidDel="00000000" w:rsidP="00000000" w:rsidRDefault="00000000" w:rsidRPr="00000000" w14:paraId="00000319">
      <w:pPr>
        <w:ind w:firstLine="0"/>
        <w:rPr/>
      </w:pPr>
      <w:r w:rsidDel="00000000" w:rsidR="00000000" w:rsidRPr="00000000">
        <w:rPr>
          <w:rtl w:val="0"/>
        </w:rPr>
        <w:t xml:space="preserve">Castro, E. (2010). </w:t>
      </w:r>
      <w:r w:rsidDel="00000000" w:rsidR="00000000" w:rsidRPr="00000000">
        <w:rPr>
          <w:i w:val="1"/>
          <w:rtl w:val="0"/>
        </w:rPr>
        <w:t xml:space="preserve">Desarrollo web con PHP y MySQL</w:t>
      </w:r>
      <w:r w:rsidDel="00000000" w:rsidR="00000000" w:rsidRPr="00000000">
        <w:rPr>
          <w:rtl w:val="0"/>
        </w:rPr>
        <w:t xml:space="preserve">. Anaya Multimedia.</w:t>
      </w:r>
    </w:p>
    <w:p w:rsidR="00000000" w:rsidDel="00000000" w:rsidP="00000000" w:rsidRDefault="00000000" w:rsidRPr="00000000" w14:paraId="0000031A">
      <w:pPr>
        <w:ind w:firstLine="0"/>
        <w:rPr/>
      </w:pPr>
      <w:r w:rsidDel="00000000" w:rsidR="00000000" w:rsidRPr="00000000">
        <w:rPr>
          <w:rtl w:val="0"/>
        </w:rPr>
        <w:t xml:space="preserve">Delors, J., Al-Mufti, I., Amagi, I., Carneiro, R., Chung, F., Geremek, B., … et al. (1996). </w:t>
      </w:r>
      <w:r w:rsidDel="00000000" w:rsidR="00000000" w:rsidRPr="00000000">
        <w:rPr>
          <w:i w:val="1"/>
          <w:rtl w:val="0"/>
        </w:rPr>
        <w:t xml:space="preserve">La educación encierra un tesoro</w:t>
      </w:r>
      <w:r w:rsidDel="00000000" w:rsidR="00000000" w:rsidRPr="00000000">
        <w:rPr>
          <w:rtl w:val="0"/>
        </w:rPr>
        <w:t xml:space="preserve">. UNESCO.</w:t>
      </w:r>
    </w:p>
    <w:p w:rsidR="00000000" w:rsidDel="00000000" w:rsidP="00000000" w:rsidRDefault="00000000" w:rsidRPr="00000000" w14:paraId="0000031B">
      <w:pPr>
        <w:ind w:firstLine="0"/>
        <w:rPr>
          <w:color w:val="1155cc"/>
          <w:u w:val="single"/>
        </w:rPr>
      </w:pPr>
      <w:r w:rsidDel="00000000" w:rsidR="00000000" w:rsidRPr="00000000">
        <w:rPr>
          <w:rtl w:val="0"/>
        </w:rPr>
        <w:t xml:space="preserve">Git. (2023). </w:t>
      </w:r>
      <w:r w:rsidDel="00000000" w:rsidR="00000000" w:rsidRPr="00000000">
        <w:rPr>
          <w:i w:val="1"/>
          <w:rtl w:val="0"/>
        </w:rPr>
        <w:t xml:space="preserve">About Git</w:t>
      </w:r>
      <w:r w:rsidDel="00000000" w:rsidR="00000000" w:rsidRPr="00000000">
        <w:rPr>
          <w:rtl w:val="0"/>
        </w:rPr>
        <w:t xml:space="preserve">.</w:t>
      </w:r>
      <w:hyperlink r:id="rId25">
        <w:r w:rsidDel="00000000" w:rsidR="00000000" w:rsidRPr="00000000">
          <w:rPr>
            <w:rtl w:val="0"/>
          </w:rPr>
          <w:t xml:space="preserve"> </w:t>
        </w:r>
      </w:hyperlink>
      <w:hyperlink r:id="rId26">
        <w:r w:rsidDel="00000000" w:rsidR="00000000" w:rsidRPr="00000000">
          <w:rPr>
            <w:color w:val="1155cc"/>
            <w:u w:val="single"/>
            <w:rtl w:val="0"/>
          </w:rPr>
          <w:t xml:space="preserve">https://git-scm.com/about</w:t>
        </w:r>
      </w:hyperlink>
      <w:r w:rsidDel="00000000" w:rsidR="00000000" w:rsidRPr="00000000">
        <w:rPr>
          <w:rtl w:val="0"/>
        </w:rPr>
      </w:r>
    </w:p>
    <w:p w:rsidR="00000000" w:rsidDel="00000000" w:rsidP="00000000" w:rsidRDefault="00000000" w:rsidRPr="00000000" w14:paraId="0000031C">
      <w:pPr>
        <w:ind w:firstLine="0"/>
        <w:rPr>
          <w:color w:val="1155cc"/>
          <w:u w:val="single"/>
        </w:rPr>
      </w:pPr>
      <w:r w:rsidDel="00000000" w:rsidR="00000000" w:rsidRPr="00000000">
        <w:rPr>
          <w:rtl w:val="0"/>
        </w:rPr>
        <w:t xml:space="preserve">GitHub. (2023). </w:t>
      </w:r>
      <w:r w:rsidDel="00000000" w:rsidR="00000000" w:rsidRPr="00000000">
        <w:rPr>
          <w:i w:val="1"/>
          <w:rtl w:val="0"/>
        </w:rPr>
        <w:t xml:space="preserve">Acerca de GitHub</w:t>
      </w:r>
      <w:r w:rsidDel="00000000" w:rsidR="00000000" w:rsidRPr="00000000">
        <w:rPr>
          <w:rtl w:val="0"/>
        </w:rPr>
        <w:t xml:space="preserve">.</w:t>
      </w:r>
      <w:hyperlink r:id="rId27">
        <w:r w:rsidDel="00000000" w:rsidR="00000000" w:rsidRPr="00000000">
          <w:rPr>
            <w:rtl w:val="0"/>
          </w:rPr>
          <w:t xml:space="preserve"> </w:t>
        </w:r>
      </w:hyperlink>
      <w:hyperlink r:id="rId28">
        <w:r w:rsidDel="00000000" w:rsidR="00000000" w:rsidRPr="00000000">
          <w:rPr>
            <w:color w:val="1155cc"/>
            <w:u w:val="single"/>
            <w:rtl w:val="0"/>
          </w:rPr>
          <w:t xml:space="preserve">https://github.com/about</w:t>
        </w:r>
      </w:hyperlink>
      <w:r w:rsidDel="00000000" w:rsidR="00000000" w:rsidRPr="00000000">
        <w:rPr>
          <w:rtl w:val="0"/>
        </w:rPr>
      </w:r>
    </w:p>
    <w:p w:rsidR="00000000" w:rsidDel="00000000" w:rsidP="00000000" w:rsidRDefault="00000000" w:rsidRPr="00000000" w14:paraId="0000031D">
      <w:pPr>
        <w:ind w:firstLine="0"/>
        <w:rPr/>
      </w:pPr>
      <w:r w:rsidDel="00000000" w:rsidR="00000000" w:rsidRPr="00000000">
        <w:rPr>
          <w:rtl w:val="0"/>
        </w:rPr>
        <w:t xml:space="preserve">Google. (2023). </w:t>
      </w:r>
      <w:r w:rsidDel="00000000" w:rsidR="00000000" w:rsidRPr="00000000">
        <w:rPr>
          <w:i w:val="1"/>
          <w:rtl w:val="0"/>
        </w:rPr>
        <w:t xml:space="preserve">Gmail</w:t>
      </w:r>
      <w:r w:rsidDel="00000000" w:rsidR="00000000" w:rsidRPr="00000000">
        <w:rPr>
          <w:rtl w:val="0"/>
        </w:rPr>
        <w:t xml:space="preserve">. Google. https://www.google.com/gmail/</w:t>
      </w:r>
    </w:p>
    <w:p w:rsidR="00000000" w:rsidDel="00000000" w:rsidP="00000000" w:rsidRDefault="00000000" w:rsidRPr="00000000" w14:paraId="0000031E">
      <w:pPr>
        <w:ind w:firstLine="0"/>
        <w:rPr/>
      </w:pPr>
      <w:r w:rsidDel="00000000" w:rsidR="00000000" w:rsidRPr="00000000">
        <w:rPr>
          <w:rtl w:val="0"/>
        </w:rPr>
        <w:t xml:space="preserve">Google. (2023). </w:t>
      </w:r>
      <w:r w:rsidDel="00000000" w:rsidR="00000000" w:rsidRPr="00000000">
        <w:rPr>
          <w:i w:val="1"/>
          <w:rtl w:val="0"/>
        </w:rPr>
        <w:t xml:space="preserve">Google Docs</w:t>
      </w:r>
      <w:r w:rsidDel="00000000" w:rsidR="00000000" w:rsidRPr="00000000">
        <w:rPr>
          <w:rtl w:val="0"/>
        </w:rPr>
        <w:t xml:space="preserve">. Google. https://docs.google.com/</w:t>
      </w:r>
    </w:p>
    <w:p w:rsidR="00000000" w:rsidDel="00000000" w:rsidP="00000000" w:rsidRDefault="00000000" w:rsidRPr="00000000" w14:paraId="0000031F">
      <w:pPr>
        <w:ind w:firstLine="0"/>
        <w:rPr/>
      </w:pPr>
      <w:r w:rsidDel="00000000" w:rsidR="00000000" w:rsidRPr="00000000">
        <w:rPr>
          <w:rtl w:val="0"/>
        </w:rPr>
        <w:t xml:space="preserve">Google. (2023). </w:t>
      </w:r>
      <w:r w:rsidDel="00000000" w:rsidR="00000000" w:rsidRPr="00000000">
        <w:rPr>
          <w:i w:val="1"/>
          <w:rtl w:val="0"/>
        </w:rPr>
        <w:t xml:space="preserve">Google Classroom</w:t>
      </w:r>
      <w:r w:rsidDel="00000000" w:rsidR="00000000" w:rsidRPr="00000000">
        <w:rPr>
          <w:rtl w:val="0"/>
        </w:rPr>
        <w:t xml:space="preserve">. Google. https://classroom.google.com/</w:t>
      </w:r>
    </w:p>
    <w:p w:rsidR="00000000" w:rsidDel="00000000" w:rsidP="00000000" w:rsidRDefault="00000000" w:rsidRPr="00000000" w14:paraId="00000320">
      <w:pPr>
        <w:ind w:firstLine="0"/>
        <w:rPr/>
      </w:pPr>
      <w:r w:rsidDel="00000000" w:rsidR="00000000" w:rsidRPr="00000000">
        <w:rPr>
          <w:rtl w:val="0"/>
        </w:rPr>
        <w:t xml:space="preserve">Iftakhar, S. (2016). Google Classroom: What works and how? </w:t>
      </w:r>
      <w:r w:rsidDel="00000000" w:rsidR="00000000" w:rsidRPr="00000000">
        <w:rPr>
          <w:i w:val="1"/>
          <w:rtl w:val="0"/>
        </w:rPr>
        <w:t xml:space="preserve">Journal of Education and Social Sciences, 3</w:t>
      </w:r>
      <w:r w:rsidDel="00000000" w:rsidR="00000000" w:rsidRPr="00000000">
        <w:rPr>
          <w:rtl w:val="0"/>
        </w:rPr>
        <w:t xml:space="preserve">(2), 12–18. https://doi.org/10.5281/zenodo.3762964</w:t>
      </w:r>
    </w:p>
    <w:p w:rsidR="00000000" w:rsidDel="00000000" w:rsidP="00000000" w:rsidRDefault="00000000" w:rsidRPr="00000000" w14:paraId="00000321">
      <w:pPr>
        <w:ind w:firstLine="0"/>
        <w:rPr/>
      </w:pPr>
      <w:r w:rsidDel="00000000" w:rsidR="00000000" w:rsidRPr="00000000">
        <w:rPr>
          <w:rtl w:val="0"/>
        </w:rPr>
        <w:t xml:space="preserve">Loeliger, J., &amp; McCullough, M. (2012). </w:t>
      </w:r>
      <w:r w:rsidDel="00000000" w:rsidR="00000000" w:rsidRPr="00000000">
        <w:rPr>
          <w:i w:val="1"/>
          <w:rtl w:val="0"/>
        </w:rPr>
        <w:t xml:space="preserve">Control de versiones con Git</w:t>
      </w:r>
      <w:r w:rsidDel="00000000" w:rsidR="00000000" w:rsidRPr="00000000">
        <w:rPr>
          <w:rtl w:val="0"/>
        </w:rPr>
        <w:t xml:space="preserve">. O’Reilly Media.</w:t>
      </w:r>
    </w:p>
    <w:p w:rsidR="00000000" w:rsidDel="00000000" w:rsidP="00000000" w:rsidRDefault="00000000" w:rsidRPr="00000000" w14:paraId="00000322">
      <w:pPr>
        <w:ind w:firstLine="0"/>
        <w:rPr/>
      </w:pPr>
      <w:r w:rsidDel="00000000" w:rsidR="00000000" w:rsidRPr="00000000">
        <w:rPr>
          <w:rtl w:val="0"/>
        </w:rPr>
        <w:t xml:space="preserve">Microsoft. (2020). </w:t>
      </w:r>
      <w:r w:rsidDel="00000000" w:rsidR="00000000" w:rsidRPr="00000000">
        <w:rPr>
          <w:i w:val="1"/>
          <w:rtl w:val="0"/>
        </w:rPr>
        <w:t xml:space="preserve">Visual Studio Code</w:t>
      </w:r>
      <w:r w:rsidDel="00000000" w:rsidR="00000000" w:rsidRPr="00000000">
        <w:rPr>
          <w:rtl w:val="0"/>
        </w:rPr>
        <w:t xml:space="preserve">. Microsoft Docs. https://code.visualstudio.com/</w:t>
      </w:r>
    </w:p>
    <w:p w:rsidR="00000000" w:rsidDel="00000000" w:rsidP="00000000" w:rsidRDefault="00000000" w:rsidRPr="00000000" w14:paraId="00000323">
      <w:pPr>
        <w:ind w:firstLine="0"/>
        <w:rPr/>
      </w:pPr>
      <w:r w:rsidDel="00000000" w:rsidR="00000000" w:rsidRPr="00000000">
        <w:rPr>
          <w:rtl w:val="0"/>
        </w:rPr>
        <w:t xml:space="preserve">Microsoft. (2023). </w:t>
      </w:r>
      <w:r w:rsidDel="00000000" w:rsidR="00000000" w:rsidRPr="00000000">
        <w:rPr>
          <w:i w:val="1"/>
          <w:rtl w:val="0"/>
        </w:rPr>
        <w:t xml:space="preserve">Visual Studio Code</w:t>
      </w:r>
      <w:r w:rsidDel="00000000" w:rsidR="00000000" w:rsidRPr="00000000">
        <w:rPr>
          <w:rtl w:val="0"/>
        </w:rPr>
        <w:t xml:space="preserve">. https://code.visualstudio.com/</w:t>
      </w:r>
    </w:p>
    <w:p w:rsidR="00000000" w:rsidDel="00000000" w:rsidP="00000000" w:rsidRDefault="00000000" w:rsidRPr="00000000" w14:paraId="00000324">
      <w:pPr>
        <w:ind w:firstLine="0"/>
        <w:rPr/>
      </w:pPr>
      <w:r w:rsidDel="00000000" w:rsidR="00000000" w:rsidRPr="00000000">
        <w:rPr>
          <w:rtl w:val="0"/>
        </w:rPr>
        <w:t xml:space="preserve">Robbins, J. N. (2008). </w:t>
      </w:r>
      <w:r w:rsidDel="00000000" w:rsidR="00000000" w:rsidRPr="00000000">
        <w:rPr>
          <w:i w:val="1"/>
          <w:rtl w:val="0"/>
        </w:rPr>
        <w:t xml:space="preserve">Diseño web con estándares</w:t>
      </w:r>
      <w:r w:rsidDel="00000000" w:rsidR="00000000" w:rsidRPr="00000000">
        <w:rPr>
          <w:rtl w:val="0"/>
        </w:rPr>
        <w:t xml:space="preserve">. O’Reilly Media.</w:t>
      </w:r>
    </w:p>
    <w:p w:rsidR="00000000" w:rsidDel="00000000" w:rsidP="00000000" w:rsidRDefault="00000000" w:rsidRPr="00000000" w14:paraId="00000325">
      <w:pPr>
        <w:ind w:firstLine="0"/>
        <w:rPr/>
      </w:pPr>
      <w:r w:rsidDel="00000000" w:rsidR="00000000" w:rsidRPr="00000000">
        <w:rPr>
          <w:rtl w:val="0"/>
        </w:rPr>
        <w:t xml:space="preserve">Schwaber, K., &amp; Sutherland, J. (2020). </w:t>
      </w:r>
      <w:r w:rsidDel="00000000" w:rsidR="00000000" w:rsidRPr="00000000">
        <w:rPr>
          <w:i w:val="1"/>
          <w:rtl w:val="0"/>
        </w:rPr>
        <w:t xml:space="preserve">La guía de Scrum: Las reglas del juego</w:t>
      </w:r>
      <w:r w:rsidDel="00000000" w:rsidR="00000000" w:rsidRPr="00000000">
        <w:rPr>
          <w:rtl w:val="0"/>
        </w:rPr>
        <w:t xml:space="preserve">. Scrum.org. https://scrumguides.org/</w:t>
      </w:r>
    </w:p>
    <w:p w:rsidR="00000000" w:rsidDel="00000000" w:rsidP="00000000" w:rsidRDefault="00000000" w:rsidRPr="00000000" w14:paraId="00000326">
      <w:pPr>
        <w:ind w:firstLine="0"/>
        <w:rPr/>
      </w:pPr>
      <w:r w:rsidDel="00000000" w:rsidR="00000000" w:rsidRPr="00000000">
        <w:rPr>
          <w:rtl w:val="0"/>
        </w:rPr>
        <w:t xml:space="preserve">Sierra, R. (2018). </w:t>
      </w:r>
      <w:r w:rsidDel="00000000" w:rsidR="00000000" w:rsidRPr="00000000">
        <w:rPr>
          <w:i w:val="1"/>
          <w:rtl w:val="0"/>
        </w:rPr>
        <w:t xml:space="preserve">Desarrollo de interfaces web</w:t>
      </w:r>
      <w:r w:rsidDel="00000000" w:rsidR="00000000" w:rsidRPr="00000000">
        <w:rPr>
          <w:rtl w:val="0"/>
        </w:rPr>
        <w:t xml:space="preserve">. RA-MA Editorial.</w:t>
      </w:r>
    </w:p>
    <w:p w:rsidR="00000000" w:rsidDel="00000000" w:rsidP="00000000" w:rsidRDefault="00000000" w:rsidRPr="00000000" w14:paraId="00000327">
      <w:pPr>
        <w:ind w:firstLine="0"/>
        <w:rPr/>
      </w:pPr>
      <w:r w:rsidDel="00000000" w:rsidR="00000000" w:rsidRPr="00000000">
        <w:rPr>
          <w:rtl w:val="0"/>
        </w:rPr>
        <w:t xml:space="preserve">Turban, E., Pollard, C., &amp; Wood, G. (2018). </w:t>
      </w:r>
      <w:r w:rsidDel="00000000" w:rsidR="00000000" w:rsidRPr="00000000">
        <w:rPr>
          <w:i w:val="1"/>
          <w:rtl w:val="0"/>
        </w:rPr>
        <w:t xml:space="preserve">Introducción a los sistemas de información</w:t>
      </w:r>
      <w:r w:rsidDel="00000000" w:rsidR="00000000" w:rsidRPr="00000000">
        <w:rPr>
          <w:rtl w:val="0"/>
        </w:rPr>
        <w:t xml:space="preserve">. Cengage Learning.</w:t>
      </w:r>
    </w:p>
    <w:p w:rsidR="00000000" w:rsidDel="00000000" w:rsidP="00000000" w:rsidRDefault="00000000" w:rsidRPr="00000000" w14:paraId="00000328">
      <w:pPr>
        <w:ind w:firstLine="0"/>
        <w:rPr/>
      </w:pPr>
      <w:r w:rsidDel="00000000" w:rsidR="00000000" w:rsidRPr="00000000">
        <w:rPr>
          <w:rtl w:val="0"/>
        </w:rPr>
        <w:t xml:space="preserve">Ullman, L. (2012). </w:t>
      </w:r>
      <w:r w:rsidDel="00000000" w:rsidR="00000000" w:rsidRPr="00000000">
        <w:rPr>
          <w:i w:val="1"/>
          <w:rtl w:val="0"/>
        </w:rPr>
        <w:t xml:space="preserve">PHP y MySQL: para sitios dinámicos</w:t>
      </w:r>
      <w:r w:rsidDel="00000000" w:rsidR="00000000" w:rsidRPr="00000000">
        <w:rPr>
          <w:rtl w:val="0"/>
        </w:rPr>
        <w:t xml:space="preserve">. Pearson Educación.</w:t>
      </w:r>
    </w:p>
    <w:p w:rsidR="00000000" w:rsidDel="00000000" w:rsidP="00000000" w:rsidRDefault="00000000" w:rsidRPr="00000000" w14:paraId="00000329">
      <w:pPr>
        <w:ind w:firstLine="0"/>
        <w:rPr/>
      </w:pPr>
      <w:r w:rsidDel="00000000" w:rsidR="00000000" w:rsidRPr="00000000">
        <w:rPr>
          <w:rtl w:val="0"/>
        </w:rPr>
        <w:t xml:space="preserve">Wikipedia. (2023). </w:t>
      </w:r>
      <w:r w:rsidDel="00000000" w:rsidR="00000000" w:rsidRPr="00000000">
        <w:rPr>
          <w:i w:val="1"/>
          <w:rtl w:val="0"/>
        </w:rPr>
        <w:t xml:space="preserve">Computadora</w:t>
      </w:r>
      <w:r w:rsidDel="00000000" w:rsidR="00000000" w:rsidRPr="00000000">
        <w:rPr>
          <w:rtl w:val="0"/>
        </w:rPr>
        <w:t xml:space="preserve">. En </w:t>
      </w:r>
      <w:r w:rsidDel="00000000" w:rsidR="00000000" w:rsidRPr="00000000">
        <w:rPr>
          <w:i w:val="1"/>
          <w:rtl w:val="0"/>
        </w:rPr>
        <w:t xml:space="preserve">Wikipedia</w:t>
      </w:r>
      <w:r w:rsidDel="00000000" w:rsidR="00000000" w:rsidRPr="00000000">
        <w:rPr>
          <w:rtl w:val="0"/>
        </w:rPr>
        <w:t xml:space="preserve">. https://es.wikipedia.org/wiki/Computadora</w:t>
      </w:r>
    </w:p>
    <w:p w:rsidR="00000000" w:rsidDel="00000000" w:rsidP="00000000" w:rsidRDefault="00000000" w:rsidRPr="00000000" w14:paraId="0000032A">
      <w:pPr>
        <w:ind w:firstLine="0"/>
        <w:rPr/>
      </w:pPr>
      <w:r w:rsidDel="00000000" w:rsidR="00000000" w:rsidRPr="00000000">
        <w:rPr>
          <w:rtl w:val="0"/>
        </w:rPr>
        <w:t xml:space="preserve">Wikipedia. (2023). </w:t>
      </w:r>
      <w:r w:rsidDel="00000000" w:rsidR="00000000" w:rsidRPr="00000000">
        <w:rPr>
          <w:i w:val="1"/>
          <w:rtl w:val="0"/>
        </w:rPr>
        <w:t xml:space="preserve">Dispositivo electrónico</w:t>
      </w:r>
      <w:r w:rsidDel="00000000" w:rsidR="00000000" w:rsidRPr="00000000">
        <w:rPr>
          <w:rtl w:val="0"/>
        </w:rPr>
        <w:t xml:space="preserve">. En </w:t>
      </w:r>
      <w:r w:rsidDel="00000000" w:rsidR="00000000" w:rsidRPr="00000000">
        <w:rPr>
          <w:i w:val="1"/>
          <w:rtl w:val="0"/>
        </w:rPr>
        <w:t xml:space="preserve">Wikipedia</w:t>
      </w:r>
      <w:r w:rsidDel="00000000" w:rsidR="00000000" w:rsidRPr="00000000">
        <w:rPr>
          <w:rtl w:val="0"/>
        </w:rPr>
        <w:t xml:space="preserve">. https://es.wikipedia.org/wiki/Dispositivo_electr%C3%B3nico</w:t>
      </w:r>
    </w:p>
    <w:p w:rsidR="00000000" w:rsidDel="00000000" w:rsidP="00000000" w:rsidRDefault="00000000" w:rsidRPr="00000000" w14:paraId="0000032B">
      <w:pPr>
        <w:ind w:firstLine="0"/>
        <w:rPr/>
      </w:pPr>
      <w:r w:rsidDel="00000000" w:rsidR="00000000" w:rsidRPr="00000000">
        <w:rPr>
          <w:rtl w:val="0"/>
        </w:rPr>
        <w:t xml:space="preserve">Wikipedia. (2023). </w:t>
      </w:r>
      <w:r w:rsidDel="00000000" w:rsidR="00000000" w:rsidRPr="00000000">
        <w:rPr>
          <w:i w:val="1"/>
          <w:rtl w:val="0"/>
        </w:rPr>
        <w:t xml:space="preserve">Página web</w:t>
      </w:r>
      <w:r w:rsidDel="00000000" w:rsidR="00000000" w:rsidRPr="00000000">
        <w:rPr>
          <w:rtl w:val="0"/>
        </w:rPr>
        <w:t xml:space="preserve">. En </w:t>
      </w:r>
      <w:r w:rsidDel="00000000" w:rsidR="00000000" w:rsidRPr="00000000">
        <w:rPr>
          <w:i w:val="1"/>
          <w:rtl w:val="0"/>
        </w:rPr>
        <w:t xml:space="preserve">Wikipedia</w:t>
      </w:r>
      <w:r w:rsidDel="00000000" w:rsidR="00000000" w:rsidRPr="00000000">
        <w:rPr>
          <w:rtl w:val="0"/>
        </w:rPr>
        <w:t xml:space="preserve">. https://es.wikipedia.org/wiki/P%C3%A1gina_web</w:t>
      </w:r>
    </w:p>
    <w:p w:rsidR="00000000" w:rsidDel="00000000" w:rsidP="00000000" w:rsidRDefault="00000000" w:rsidRPr="00000000" w14:paraId="0000032C">
      <w:pPr>
        <w:ind w:firstLine="0"/>
        <w:rPr/>
      </w:pPr>
      <w:r w:rsidDel="00000000" w:rsidR="00000000" w:rsidRPr="00000000">
        <w:rPr>
          <w:rtl w:val="0"/>
        </w:rPr>
        <w:t xml:space="preserve">Wikipedia. (2023). </w:t>
      </w:r>
      <w:r w:rsidDel="00000000" w:rsidR="00000000" w:rsidRPr="00000000">
        <w:rPr>
          <w:i w:val="1"/>
          <w:rtl w:val="0"/>
        </w:rPr>
        <w:t xml:space="preserve">Plataforma educativa</w:t>
      </w:r>
      <w:r w:rsidDel="00000000" w:rsidR="00000000" w:rsidRPr="00000000">
        <w:rPr>
          <w:rtl w:val="0"/>
        </w:rPr>
        <w:t xml:space="preserve">. En </w:t>
      </w:r>
      <w:r w:rsidDel="00000000" w:rsidR="00000000" w:rsidRPr="00000000">
        <w:rPr>
          <w:i w:val="1"/>
          <w:rtl w:val="0"/>
        </w:rPr>
        <w:t xml:space="preserve">Wikipedia</w:t>
      </w:r>
      <w:r w:rsidDel="00000000" w:rsidR="00000000" w:rsidRPr="00000000">
        <w:rPr>
          <w:rtl w:val="0"/>
        </w:rPr>
        <w:t xml:space="preserve">. https://es.wikipedia.org/wiki/Plataforma_educativa</w:t>
      </w:r>
    </w:p>
    <w:p w:rsidR="00000000" w:rsidDel="00000000" w:rsidP="00000000" w:rsidRDefault="00000000" w:rsidRPr="00000000" w14:paraId="0000032D">
      <w:pPr>
        <w:ind w:firstLine="0"/>
        <w:rPr/>
      </w:pPr>
      <w:r w:rsidDel="00000000" w:rsidR="00000000" w:rsidRPr="00000000">
        <w:rPr>
          <w:rtl w:val="0"/>
        </w:rPr>
        <w:t xml:space="preserve">Wikipedia. (2023). </w:t>
      </w:r>
      <w:r w:rsidDel="00000000" w:rsidR="00000000" w:rsidRPr="00000000">
        <w:rPr>
          <w:i w:val="1"/>
          <w:rtl w:val="0"/>
        </w:rPr>
        <w:t xml:space="preserve">Plataforma web</w:t>
      </w:r>
      <w:r w:rsidDel="00000000" w:rsidR="00000000" w:rsidRPr="00000000">
        <w:rPr>
          <w:rtl w:val="0"/>
        </w:rPr>
        <w:t xml:space="preserve">. En </w:t>
      </w:r>
      <w:r w:rsidDel="00000000" w:rsidR="00000000" w:rsidRPr="00000000">
        <w:rPr>
          <w:i w:val="1"/>
          <w:rtl w:val="0"/>
        </w:rPr>
        <w:t xml:space="preserve">Wikipedia</w:t>
      </w:r>
      <w:r w:rsidDel="00000000" w:rsidR="00000000" w:rsidRPr="00000000">
        <w:rPr>
          <w:rtl w:val="0"/>
        </w:rPr>
        <w:t xml:space="preserve">. https://es.wikipedia.org/wiki/Plataforma_web</w:t>
      </w:r>
    </w:p>
    <w:p w:rsidR="00000000" w:rsidDel="00000000" w:rsidP="00000000" w:rsidRDefault="00000000" w:rsidRPr="00000000" w14:paraId="0000032E">
      <w:pPr>
        <w:ind w:firstLine="0"/>
        <w:rPr/>
      </w:pPr>
      <w:r w:rsidDel="00000000" w:rsidR="00000000" w:rsidRPr="00000000">
        <w:rPr>
          <w:rtl w:val="0"/>
        </w:rPr>
        <w:t xml:space="preserve">Wikipedia. (2023). </w:t>
      </w:r>
      <w:r w:rsidDel="00000000" w:rsidR="00000000" w:rsidRPr="00000000">
        <w:rPr>
          <w:i w:val="1"/>
          <w:rtl w:val="0"/>
        </w:rPr>
        <w:t xml:space="preserve">Tableta</w:t>
      </w:r>
      <w:r w:rsidDel="00000000" w:rsidR="00000000" w:rsidRPr="00000000">
        <w:rPr>
          <w:rtl w:val="0"/>
        </w:rPr>
        <w:t xml:space="preserve">. En </w:t>
      </w:r>
      <w:r w:rsidDel="00000000" w:rsidR="00000000" w:rsidRPr="00000000">
        <w:rPr>
          <w:i w:val="1"/>
          <w:rtl w:val="0"/>
        </w:rPr>
        <w:t xml:space="preserve">Wikipedia</w:t>
      </w:r>
      <w:r w:rsidDel="00000000" w:rsidR="00000000" w:rsidRPr="00000000">
        <w:rPr>
          <w:rtl w:val="0"/>
        </w:rPr>
        <w:t xml:space="preserve">. https://es.wikipedia.org/wiki/Computadora_tableta</w:t>
      </w:r>
    </w:p>
    <w:p w:rsidR="00000000" w:rsidDel="00000000" w:rsidP="00000000" w:rsidRDefault="00000000" w:rsidRPr="00000000" w14:paraId="0000032F">
      <w:pPr>
        <w:ind w:firstLine="0"/>
        <w:rPr/>
      </w:pPr>
      <w:r w:rsidDel="00000000" w:rsidR="00000000" w:rsidRPr="00000000">
        <w:rPr>
          <w:rtl w:val="0"/>
        </w:rPr>
        <w:t xml:space="preserve">Wikipedia. (2023). </w:t>
      </w:r>
      <w:r w:rsidDel="00000000" w:rsidR="00000000" w:rsidRPr="00000000">
        <w:rPr>
          <w:i w:val="1"/>
          <w:rtl w:val="0"/>
        </w:rPr>
        <w:t xml:space="preserve">Teléfono móvil</w:t>
      </w:r>
      <w:r w:rsidDel="00000000" w:rsidR="00000000" w:rsidRPr="00000000">
        <w:rPr>
          <w:rtl w:val="0"/>
        </w:rPr>
        <w:t xml:space="preserve">. En </w:t>
      </w:r>
      <w:r w:rsidDel="00000000" w:rsidR="00000000" w:rsidRPr="00000000">
        <w:rPr>
          <w:i w:val="1"/>
          <w:rtl w:val="0"/>
        </w:rPr>
        <w:t xml:space="preserve">Wikipedia</w:t>
      </w:r>
      <w:r w:rsidDel="00000000" w:rsidR="00000000" w:rsidRPr="00000000">
        <w:rPr>
          <w:rtl w:val="0"/>
        </w:rPr>
        <w:t xml:space="preserve">. https://es.wikipedia.org/wiki/Tel%C3%A9fono_m%C3%B3vil</w:t>
      </w:r>
    </w:p>
    <w:p w:rsidR="00000000" w:rsidDel="00000000" w:rsidP="00000000" w:rsidRDefault="00000000" w:rsidRPr="00000000" w14:paraId="00000330">
      <w:pPr>
        <w:ind w:firstLine="0"/>
        <w:rPr/>
      </w:pPr>
      <w:r w:rsidDel="00000000" w:rsidR="00000000" w:rsidRPr="00000000">
        <w:rPr>
          <w:rtl w:val="0"/>
        </w:rPr>
        <w:t xml:space="preserve">Wikipedia. (2023). </w:t>
      </w:r>
      <w:r w:rsidDel="00000000" w:rsidR="00000000" w:rsidRPr="00000000">
        <w:rPr>
          <w:i w:val="1"/>
          <w:rtl w:val="0"/>
        </w:rPr>
        <w:t xml:space="preserve">World Wide Web</w:t>
      </w:r>
      <w:r w:rsidDel="00000000" w:rsidR="00000000" w:rsidRPr="00000000">
        <w:rPr>
          <w:rtl w:val="0"/>
        </w:rPr>
        <w:t xml:space="preserve">. En </w:t>
      </w:r>
      <w:r w:rsidDel="00000000" w:rsidR="00000000" w:rsidRPr="00000000">
        <w:rPr>
          <w:i w:val="1"/>
          <w:rtl w:val="0"/>
        </w:rPr>
        <w:t xml:space="preserve">Wikipedia</w:t>
      </w:r>
      <w:r w:rsidDel="00000000" w:rsidR="00000000" w:rsidRPr="00000000">
        <w:rPr>
          <w:rtl w:val="0"/>
        </w:rPr>
        <w:t xml:space="preserve">. https://es.wikipedia.org/wiki/World_Wide_Web</w:t>
      </w:r>
    </w:p>
    <w:p w:rsidR="00000000" w:rsidDel="00000000" w:rsidP="00000000" w:rsidRDefault="00000000" w:rsidRPr="00000000" w14:paraId="00000331">
      <w:pPr>
        <w:ind w:firstLine="0"/>
        <w:rPr/>
      </w:pPr>
      <w:r w:rsidDel="00000000" w:rsidR="00000000" w:rsidRPr="00000000">
        <w:rPr>
          <w:rtl w:val="0"/>
        </w:rPr>
      </w:r>
    </w:p>
    <w:p w:rsidR="00000000" w:rsidDel="00000000" w:rsidP="00000000" w:rsidRDefault="00000000" w:rsidRPr="00000000" w14:paraId="00000332">
      <w:pPr>
        <w:ind w:firstLine="0"/>
        <w:jc w:val="left"/>
        <w:rPr>
          <w:b w:val="1"/>
        </w:rPr>
      </w:pPr>
      <w:r w:rsidDel="00000000" w:rsidR="00000000" w:rsidRPr="00000000">
        <w:br w:type="page"/>
      </w:r>
      <w:r w:rsidDel="00000000" w:rsidR="00000000" w:rsidRPr="00000000">
        <w:rPr>
          <w:rtl w:val="0"/>
        </w:rPr>
      </w:r>
    </w:p>
    <w:p w:rsidR="00000000" w:rsidDel="00000000" w:rsidP="00000000" w:rsidRDefault="00000000" w:rsidRPr="00000000" w14:paraId="00000333">
      <w:pPr>
        <w:pStyle w:val="Heading1"/>
        <w:rPr/>
      </w:pPr>
      <w:bookmarkStart w:colFirst="0" w:colLast="0" w:name="_41mghml" w:id="85"/>
      <w:bookmarkEnd w:id="85"/>
      <w:r w:rsidDel="00000000" w:rsidR="00000000" w:rsidRPr="00000000">
        <w:rPr>
          <w:rtl w:val="0"/>
        </w:rPr>
        <w:t xml:space="preserve">ANEXOS</w:t>
      </w:r>
    </w:p>
    <w:p w:rsidR="00000000" w:rsidDel="00000000" w:rsidP="00000000" w:rsidRDefault="00000000" w:rsidRPr="00000000" w14:paraId="00000334">
      <w:pPr>
        <w:ind w:firstLine="0"/>
        <w:jc w:val="left"/>
        <w:rPr>
          <w:b w:val="1"/>
        </w:rPr>
      </w:pPr>
      <w:r w:rsidDel="00000000" w:rsidR="00000000" w:rsidRPr="00000000">
        <w:rPr>
          <w:rtl w:val="0"/>
        </w:rPr>
        <w:t xml:space="preserve">Los anexos son elementos que permiten una mejor comprensión del trabajo realizado: capturas de pantalla de fases intermedias, documentos y/o fotografías que permiten entender el contexto en que se desarrolla el proyecto. Cada Anexo deberá estar numerado utilizando números romanos en el título (p. ej. Anexo I, II, etc) y deberá iniciar en una página nueva, tal como un título mayor.</w:t>
      </w:r>
      <w:r w:rsidDel="00000000" w:rsidR="00000000" w:rsidRPr="00000000">
        <w:rPr>
          <w:rtl w:val="0"/>
        </w:rPr>
      </w:r>
    </w:p>
    <w:p w:rsidR="00000000" w:rsidDel="00000000" w:rsidP="00000000" w:rsidRDefault="00000000" w:rsidRPr="00000000" w14:paraId="00000335">
      <w:pPr>
        <w:pStyle w:val="Heading3"/>
        <w:rPr/>
      </w:pPr>
      <w:bookmarkStart w:colFirst="0" w:colLast="0" w:name="_2p2csry" w:id="86"/>
      <w:bookmarkEnd w:id="86"/>
      <w:r w:rsidDel="00000000" w:rsidR="00000000" w:rsidRPr="00000000">
        <w:rPr>
          <w:rtl w:val="0"/>
        </w:rPr>
      </w:r>
    </w:p>
    <w:p w:rsidR="00000000" w:rsidDel="00000000" w:rsidP="00000000" w:rsidRDefault="00000000" w:rsidRPr="00000000" w14:paraId="00000336">
      <w:pPr>
        <w:spacing w:after="0" w:before="0" w:line="480" w:lineRule="auto"/>
        <w:jc w:val="left"/>
        <w:rPr/>
      </w:pPr>
      <w:r w:rsidDel="00000000" w:rsidR="00000000" w:rsidRPr="00000000">
        <w:rPr>
          <w:rtl w:val="0"/>
        </w:rPr>
      </w:r>
    </w:p>
    <w:p w:rsidR="00000000" w:rsidDel="00000000" w:rsidP="00000000" w:rsidRDefault="00000000" w:rsidRPr="00000000" w14:paraId="00000337">
      <w:pPr>
        <w:spacing w:after="0" w:before="0" w:line="480" w:lineRule="auto"/>
        <w:ind w:left="0" w:firstLine="0"/>
        <w:jc w:val="left"/>
        <w:rPr/>
      </w:pPr>
      <w:r w:rsidDel="00000000" w:rsidR="00000000" w:rsidRPr="00000000">
        <w:rPr>
          <w:rtl w:val="0"/>
        </w:rPr>
        <w:t xml:space="preserve">º</w:t>
      </w:r>
      <w:r w:rsidDel="00000000" w:rsidR="00000000" w:rsidRPr="00000000">
        <w:rPr>
          <w:rtl w:val="0"/>
        </w:rPr>
      </w:r>
    </w:p>
    <w:sectPr>
      <w:headerReference r:id="rId29" w:type="default"/>
      <w:type w:val="nextPage"/>
      <w:pgSz w:h="15840" w:w="12240" w:orient="portrait"/>
      <w:pgMar w:bottom="1417.3228346456694" w:top="1417.3228346456694" w:left="1700.7874015748032" w:right="1417.3228346456694" w:header="0" w:footer="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Times New Roman"/>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38">
    <w:pPr>
      <w:spacing w:before="0" w:line="276" w:lineRule="auto"/>
      <w:ind w:firstLine="0"/>
      <w:jc w:val="right"/>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39">
    <w:pPr>
      <w:jc w:val="right"/>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3A">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6">
    <w:lvl w:ilvl="0">
      <w:start w:val="1"/>
      <w:numFmt w:val="lowerLetter"/>
      <w:lvlText w:val="%1"/>
      <w:lvlJc w:val="left"/>
      <w:pPr>
        <w:ind w:left="720" w:hanging="360"/>
      </w:pPr>
      <w:rPr>
        <w:u w:val="none"/>
      </w:rPr>
    </w:lvl>
    <w:lvl w:ilvl="1">
      <w:start w:val="1"/>
      <w:numFmt w:val="decimal"/>
      <w:lvlText w:val="%1.%2"/>
      <w:lvlJc w:val="left"/>
      <w:pPr>
        <w:ind w:left="1080" w:hanging="360"/>
      </w:pPr>
      <w:rPr>
        <w:u w:val="none"/>
      </w:rPr>
    </w:lvl>
    <w:lvl w:ilvl="2">
      <w:start w:val="1"/>
      <w:numFmt w:val="decimal"/>
      <w:lvlText w:val="%2.%3"/>
      <w:lvlJc w:val="left"/>
      <w:pPr>
        <w:ind w:left="1440" w:hanging="360"/>
      </w:pPr>
      <w:rPr>
        <w:u w:val="none"/>
      </w:rPr>
    </w:lvl>
    <w:lvl w:ilvl="3">
      <w:start w:val="1"/>
      <w:numFmt w:val="decimal"/>
      <w:lvlText w:val="%3.%4"/>
      <w:lvlJc w:val="left"/>
      <w:pPr>
        <w:ind w:left="1800" w:hanging="360"/>
      </w:pPr>
      <w:rPr>
        <w:u w:val="none"/>
      </w:rPr>
    </w:lvl>
    <w:lvl w:ilvl="4">
      <w:start w:val="1"/>
      <w:numFmt w:val="decimal"/>
      <w:lvlText w:val="%4.%5"/>
      <w:lvlJc w:val="left"/>
      <w:pPr>
        <w:ind w:left="2160" w:hanging="360"/>
      </w:pPr>
      <w:rPr>
        <w:u w:val="none"/>
      </w:rPr>
    </w:lvl>
    <w:lvl w:ilvl="5">
      <w:start w:val="1"/>
      <w:numFmt w:val="decimal"/>
      <w:lvlText w:val="%5.%6"/>
      <w:lvlJc w:val="left"/>
      <w:pPr>
        <w:ind w:left="2520" w:hanging="360"/>
      </w:pPr>
      <w:rPr>
        <w:u w:val="none"/>
      </w:rPr>
    </w:lvl>
    <w:lvl w:ilvl="6">
      <w:start w:val="1"/>
      <w:numFmt w:val="decimal"/>
      <w:lvlText w:val="%6.%7"/>
      <w:lvlJc w:val="left"/>
      <w:pPr>
        <w:ind w:left="2880" w:hanging="360"/>
      </w:pPr>
      <w:rPr>
        <w:u w:val="none"/>
      </w:rPr>
    </w:lvl>
    <w:lvl w:ilvl="7">
      <w:start w:val="1"/>
      <w:numFmt w:val="decimal"/>
      <w:lvlText w:val="%7.%8"/>
      <w:lvlJc w:val="left"/>
      <w:pPr>
        <w:ind w:left="3240" w:hanging="360"/>
      </w:pPr>
      <w:rPr>
        <w:u w:val="none"/>
      </w:rPr>
    </w:lvl>
    <w:lvl w:ilvl="8">
      <w:start w:val="1"/>
      <w:numFmt w:val="decimal"/>
      <w:lvlText w:val="%8.%9"/>
      <w:lvlJc w:val="left"/>
      <w:pPr>
        <w:ind w:left="3600" w:hanging="360"/>
      </w:pPr>
      <w:rPr>
        <w:u w:val="none"/>
      </w:rPr>
    </w:lvl>
  </w:abstractNum>
  <w:abstractNum w:abstractNumId="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lvl w:ilvl="0">
      <w:start w:val="1"/>
      <w:numFmt w:val="decimal"/>
      <w:lvlText w:val="%1"/>
      <w:lvlJc w:val="left"/>
      <w:pPr>
        <w:ind w:left="360" w:hanging="360"/>
      </w:pPr>
      <w:rPr/>
    </w:lvl>
    <w:lvl w:ilvl="1">
      <w:start w:val="1"/>
      <w:numFmt w:val="decimal"/>
      <w:lvlText w:val="%1.%2"/>
      <w:lvlJc w:val="left"/>
      <w:pPr>
        <w:ind w:left="420" w:hanging="360"/>
      </w:pPr>
      <w:rPr/>
    </w:lvl>
    <w:lvl w:ilvl="2">
      <w:start w:val="1"/>
      <w:numFmt w:val="decimal"/>
      <w:lvlText w:val="%1.%2.%3"/>
      <w:lvlJc w:val="left"/>
      <w:pPr>
        <w:ind w:left="840" w:hanging="720"/>
      </w:pPr>
      <w:rPr/>
    </w:lvl>
    <w:lvl w:ilvl="3">
      <w:start w:val="1"/>
      <w:numFmt w:val="decimal"/>
      <w:lvlText w:val="%1.%2.%3.%4"/>
      <w:lvlJc w:val="left"/>
      <w:pPr>
        <w:ind w:left="900" w:hanging="720"/>
      </w:pPr>
      <w:rPr/>
    </w:lvl>
    <w:lvl w:ilvl="4">
      <w:start w:val="1"/>
      <w:numFmt w:val="decimal"/>
      <w:lvlText w:val="%1.%2.%3.%4.%5"/>
      <w:lvlJc w:val="left"/>
      <w:pPr>
        <w:ind w:left="1320" w:hanging="1080"/>
      </w:pPr>
      <w:rPr/>
    </w:lvl>
    <w:lvl w:ilvl="5">
      <w:start w:val="1"/>
      <w:numFmt w:val="decimal"/>
      <w:lvlText w:val="%1.%2.%3.%4.%5.%6"/>
      <w:lvlJc w:val="left"/>
      <w:pPr>
        <w:ind w:left="1380" w:hanging="1080"/>
      </w:pPr>
      <w:rPr/>
    </w:lvl>
    <w:lvl w:ilvl="6">
      <w:start w:val="1"/>
      <w:numFmt w:val="decimal"/>
      <w:lvlText w:val="%1.%2.%3.%4.%5.%6.%7"/>
      <w:lvlJc w:val="left"/>
      <w:pPr>
        <w:ind w:left="1800" w:hanging="1440"/>
      </w:pPr>
      <w:rPr/>
    </w:lvl>
    <w:lvl w:ilvl="7">
      <w:start w:val="1"/>
      <w:numFmt w:val="decimal"/>
      <w:lvlText w:val="%1.%2.%3.%4.%5.%6.%7.%8"/>
      <w:lvlJc w:val="left"/>
      <w:pPr>
        <w:ind w:left="1860" w:hanging="1440"/>
      </w:pPr>
      <w:rPr/>
    </w:lvl>
    <w:lvl w:ilvl="8">
      <w:start w:val="1"/>
      <w:numFmt w:val="decimal"/>
      <w:lvlText w:val="%1.%2.%3.%4.%5.%6.%7.%8.%9"/>
      <w:lvlJc w:val="left"/>
      <w:pPr>
        <w:ind w:left="2280" w:hanging="1800"/>
      </w:pPr>
      <w:rPr/>
    </w:lvl>
  </w:abstractNum>
  <w:abstractNum w:abstractNumId="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s-BO"/>
      </w:rPr>
    </w:rPrDefault>
    <w:pPrDefault>
      <w:pPr>
        <w:spacing w:before="240" w:line="360" w:lineRule="auto"/>
        <w:ind w:firstLine="720"/>
        <w:jc w:val="both"/>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spacing w:before="0" w:line="480" w:lineRule="auto"/>
      <w:ind w:firstLine="0"/>
      <w:jc w:val="center"/>
    </w:pPr>
    <w:rPr>
      <w:b w:val="1"/>
    </w:rPr>
  </w:style>
  <w:style w:type="paragraph" w:styleId="Heading2">
    <w:name w:val="heading 2"/>
    <w:basedOn w:val="Normal"/>
    <w:next w:val="Normal"/>
    <w:pPr>
      <w:keepNext w:val="1"/>
      <w:keepLines w:val="1"/>
      <w:ind w:left="420" w:hanging="360"/>
    </w:pPr>
    <w:rPr>
      <w:rFonts w:ascii="Arial" w:cs="Arial" w:eastAsia="Arial" w:hAnsi="Arial"/>
      <w:b w:val="1"/>
    </w:rPr>
  </w:style>
  <w:style w:type="paragraph" w:styleId="Heading3">
    <w:name w:val="heading 3"/>
    <w:basedOn w:val="Normal"/>
    <w:next w:val="Normal"/>
    <w:pPr>
      <w:keepNext w:val="1"/>
      <w:keepLines w:val="1"/>
      <w:jc w:val="left"/>
    </w:pPr>
    <w:rPr>
      <w:rFonts w:ascii="Arial" w:cs="Arial" w:eastAsia="Arial" w:hAnsi="Arial"/>
      <w:b w:val="1"/>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tblStylePr w:type="band1Horz">
      <w:tcPr>
        <w:shd w:fill="f2f2f2" w:val="clear"/>
      </w:tcPr>
    </w:tblStylePr>
    <w:tblStylePr w:type="band1Vert">
      <w:tcPr>
        <w:shd w:fill="f2f2f2" w:val="clear"/>
      </w:tcPr>
    </w:tblStylePr>
    <w:tblStylePr w:type="firstCol">
      <w:rPr>
        <w:b w:val="1"/>
      </w:rPr>
    </w:tblStylePr>
    <w:tblStylePr w:type="firstRow">
      <w:rPr>
        <w:b w:val="1"/>
      </w:rPr>
    </w:tblStylePr>
    <w:tblStylePr w:type="lastCol">
      <w:rPr>
        <w:b w:val="1"/>
      </w:rPr>
    </w:tblStylePr>
    <w:tblStylePr w:type="lastRow">
      <w:rPr>
        <w:b w:val="1"/>
      </w:rPr>
      <w:tcPr>
        <w:tcBorders>
          <w:top w:color="bfbfbf" w:space="0" w:sz="4" w:val="single"/>
        </w:tcBorders>
      </w:tcPr>
    </w:tblStyle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 w:type="table" w:styleId="Table4">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image" Target="media/image7.png"/><Relationship Id="rId22" Type="http://schemas.openxmlformats.org/officeDocument/2006/relationships/image" Target="media/image12.png"/><Relationship Id="rId21" Type="http://schemas.openxmlformats.org/officeDocument/2006/relationships/image" Target="media/image11.png"/><Relationship Id="rId24" Type="http://schemas.openxmlformats.org/officeDocument/2006/relationships/image" Target="media/image9.png"/><Relationship Id="rId23" Type="http://schemas.openxmlformats.org/officeDocument/2006/relationships/image" Target="media/image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png"/><Relationship Id="rId26" Type="http://schemas.openxmlformats.org/officeDocument/2006/relationships/hyperlink" Target="https://git-scm.com/about?utm_source=chatgpt.com" TargetMode="External"/><Relationship Id="rId25" Type="http://schemas.openxmlformats.org/officeDocument/2006/relationships/hyperlink" Target="https://git-scm.com/about?utm_source=chatgpt.com" TargetMode="External"/><Relationship Id="rId28" Type="http://schemas.openxmlformats.org/officeDocument/2006/relationships/hyperlink" Target="https://github.com/about?utm_source=chatgpt.com" TargetMode="External"/><Relationship Id="rId27" Type="http://schemas.openxmlformats.org/officeDocument/2006/relationships/hyperlink" Target="https://github.com/about?utm_source=chatgpt.com" TargetMode="External"/><Relationship Id="rId5" Type="http://schemas.openxmlformats.org/officeDocument/2006/relationships/styles" Target="styles.xml"/><Relationship Id="rId6" Type="http://schemas.openxmlformats.org/officeDocument/2006/relationships/image" Target="media/image6.png"/><Relationship Id="rId29" Type="http://schemas.openxmlformats.org/officeDocument/2006/relationships/header" Target="header2.xml"/><Relationship Id="rId7" Type="http://schemas.openxmlformats.org/officeDocument/2006/relationships/header" Target="header1.xml"/><Relationship Id="rId8" Type="http://schemas.openxmlformats.org/officeDocument/2006/relationships/image" Target="media/image16.jpg"/><Relationship Id="rId11" Type="http://schemas.openxmlformats.org/officeDocument/2006/relationships/image" Target="media/image4.png"/><Relationship Id="rId10" Type="http://schemas.openxmlformats.org/officeDocument/2006/relationships/image" Target="media/image5.png"/><Relationship Id="rId13" Type="http://schemas.openxmlformats.org/officeDocument/2006/relationships/image" Target="media/image10.png"/><Relationship Id="rId12" Type="http://schemas.openxmlformats.org/officeDocument/2006/relationships/image" Target="media/image3.png"/><Relationship Id="rId15" Type="http://schemas.openxmlformats.org/officeDocument/2006/relationships/image" Target="media/image13.png"/><Relationship Id="rId14" Type="http://schemas.openxmlformats.org/officeDocument/2006/relationships/image" Target="media/image14.png"/><Relationship Id="rId17" Type="http://schemas.openxmlformats.org/officeDocument/2006/relationships/image" Target="media/image15.png"/><Relationship Id="rId16" Type="http://schemas.openxmlformats.org/officeDocument/2006/relationships/image" Target="media/image1.png"/><Relationship Id="rId19" Type="http://schemas.openxmlformats.org/officeDocument/2006/relationships/image" Target="media/image18.png"/><Relationship Id="rId18"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12.0000</vt:lpwstr>
  </property>
  <property fmtid="{D5CDD505-2E9C-101B-9397-08002B2CF9AE}" pid="3" name="DocSecurity">
    <vt:lpwstr>0</vt:lpwstr>
  </property>
  <property fmtid="{D5CDD505-2E9C-101B-9397-08002B2CF9AE}" pid="4" name="HyperlinksChanged">
    <vt:lpwstr>false</vt:lpwstr>
  </property>
  <property fmtid="{D5CDD505-2E9C-101B-9397-08002B2CF9AE}" pid="5" name="LinksUpToDate">
    <vt:lpwstr>false</vt:lpwstr>
  </property>
  <property fmtid="{D5CDD505-2E9C-101B-9397-08002B2CF9AE}" pid="6" name="ScaleCrop">
    <vt:lpwstr>false</vt:lpwstr>
  </property>
  <property fmtid="{D5CDD505-2E9C-101B-9397-08002B2CF9AE}" pid="7" name="ShareDoc">
    <vt:lpwstr>false</vt:lpwstr>
  </property>
</Properties>
</file>